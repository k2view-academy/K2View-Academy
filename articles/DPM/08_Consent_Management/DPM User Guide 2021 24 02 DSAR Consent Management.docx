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8C356D" w14:textId="6CBCA846" w:rsidR="00261286" w:rsidRPr="009A5E5C" w:rsidRDefault="0003375D" w:rsidP="00C54E16">
      <w:pPr>
        <w:ind w:left="0"/>
        <w:rPr>
          <w:rFonts w:cs="Tahoma"/>
        </w:rPr>
      </w:pPr>
      <w:r>
        <w:rPr>
          <w:rFonts w:cs="Tahoma"/>
        </w:rPr>
        <w:tab/>
      </w:r>
    </w:p>
    <w:p w14:paraId="7CEA9752" w14:textId="026647B0" w:rsidR="005A63E9" w:rsidRPr="009A5E5C" w:rsidRDefault="005A63E9" w:rsidP="00E31C53">
      <w:pPr>
        <w:ind w:left="0"/>
        <w:rPr>
          <w:rFonts w:cs="Tahoma"/>
        </w:rPr>
      </w:pPr>
    </w:p>
    <w:tbl>
      <w:tblPr>
        <w:tblStyle w:val="TableGrid1"/>
        <w:tblpPr w:leftFromText="180" w:rightFromText="180" w:vertAnchor="text" w:tblpX="-720" w:tblpY="203"/>
        <w:tblW w:w="11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6"/>
      </w:tblGrid>
      <w:tr w:rsidR="00291D32" w:rsidRPr="009A5E5C" w14:paraId="672F3AAC" w14:textId="77777777" w:rsidTr="7CA060FC">
        <w:trPr>
          <w:trHeight w:val="5580"/>
        </w:trPr>
        <w:tc>
          <w:tcPr>
            <w:tcW w:w="11046" w:type="dxa"/>
            <w:vAlign w:val="center"/>
          </w:tcPr>
          <w:p w14:paraId="4EBC2763" w14:textId="77777777" w:rsidR="00291D32" w:rsidRPr="009A5E5C" w:rsidRDefault="00291D32" w:rsidP="00291D32">
            <w:pPr>
              <w:ind w:left="0"/>
              <w:jc w:val="center"/>
              <w:rPr>
                <w:rFonts w:cs="Tahoma"/>
              </w:rPr>
            </w:pPr>
          </w:p>
          <w:p w14:paraId="233FF1E2" w14:textId="77777777" w:rsidR="00291D32" w:rsidRPr="009A5E5C" w:rsidRDefault="2F5712FA" w:rsidP="00291D32">
            <w:pPr>
              <w:ind w:left="0"/>
              <w:jc w:val="center"/>
              <w:rPr>
                <w:rFonts w:cs="Tahoma"/>
              </w:rPr>
            </w:pPr>
            <w:r>
              <w:rPr>
                <w:noProof/>
              </w:rPr>
              <w:drawing>
                <wp:inline distT="0" distB="0" distL="0" distR="0" wp14:anchorId="05AADDE7" wp14:editId="63A490B7">
                  <wp:extent cx="6867524" cy="1717040"/>
                  <wp:effectExtent l="0" t="0" r="9525" b="0"/>
                  <wp:docPr id="1507116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867524" cy="1717040"/>
                          </a:xfrm>
                          <a:prstGeom prst="rect">
                            <a:avLst/>
                          </a:prstGeom>
                        </pic:spPr>
                      </pic:pic>
                    </a:graphicData>
                  </a:graphic>
                </wp:inline>
              </w:drawing>
            </w:r>
          </w:p>
        </w:tc>
      </w:tr>
      <w:tr w:rsidR="00291D32" w:rsidRPr="009A5E5C" w14:paraId="05354CE7" w14:textId="77777777" w:rsidTr="7CA060FC">
        <w:trPr>
          <w:trHeight w:val="1475"/>
        </w:trPr>
        <w:tc>
          <w:tcPr>
            <w:tcW w:w="11046" w:type="dxa"/>
            <w:vAlign w:val="center"/>
          </w:tcPr>
          <w:p w14:paraId="19EAD4F1" w14:textId="77777777" w:rsidR="00291D32" w:rsidRPr="009A5E5C" w:rsidRDefault="00291D32" w:rsidP="00291D32">
            <w:pPr>
              <w:ind w:left="0"/>
              <w:jc w:val="center"/>
              <w:rPr>
                <w:rFonts w:cs="Tahoma"/>
                <w:smallCaps/>
                <w:color w:val="4F7794" w:themeColor="text2"/>
                <w:sz w:val="40"/>
                <w:szCs w:val="40"/>
              </w:rPr>
            </w:pPr>
          </w:p>
          <w:p w14:paraId="60F7F013" w14:textId="77777777" w:rsidR="00291D32" w:rsidRPr="009A5E5C" w:rsidRDefault="00291D32" w:rsidP="00291D32">
            <w:pPr>
              <w:ind w:left="0"/>
              <w:jc w:val="center"/>
              <w:rPr>
                <w:rFonts w:cs="Tahoma"/>
                <w:smallCaps/>
                <w:color w:val="4F7794" w:themeColor="text2"/>
                <w:sz w:val="40"/>
                <w:szCs w:val="40"/>
              </w:rPr>
            </w:pPr>
          </w:p>
          <w:sdt>
            <w:sdtPr>
              <w:rPr>
                <w:rFonts w:cs="Tahoma"/>
                <w:smallCaps/>
                <w:color w:val="5A6369" w:themeColor="accent6"/>
                <w:sz w:val="72"/>
                <w:szCs w:val="40"/>
              </w:rPr>
              <w:alias w:val="Title"/>
              <w:tag w:val=""/>
              <w:id w:val="-549450052"/>
              <w:placeholder>
                <w:docPart w:val="2EAAB9F9DDA243788C9ED90504A43CB7"/>
              </w:placeholder>
              <w:dataBinding w:prefixMappings="xmlns:ns0='http://purl.org/dc/elements/1.1/' xmlns:ns1='http://schemas.openxmlformats.org/package/2006/metadata/core-properties' " w:xpath="/ns1:coreProperties[1]/ns0:title[1]" w:storeItemID="{6C3C8BC8-F283-45AE-878A-BAB7291924A1}"/>
              <w:text/>
            </w:sdtPr>
            <w:sdtContent>
              <w:p w14:paraId="22C1F088" w14:textId="1FFC6247" w:rsidR="00291D32" w:rsidRPr="009A5E5C" w:rsidRDefault="00F941EB" w:rsidP="007B4535">
                <w:pPr>
                  <w:ind w:left="0"/>
                  <w:jc w:val="center"/>
                  <w:rPr>
                    <w:rFonts w:cs="Tahoma"/>
                    <w:smallCaps/>
                    <w:color w:val="4F7794" w:themeColor="text2"/>
                    <w:sz w:val="40"/>
                    <w:szCs w:val="40"/>
                  </w:rPr>
                </w:pPr>
                <w:r>
                  <w:rPr>
                    <w:rFonts w:cs="Tahoma"/>
                    <w:smallCaps/>
                    <w:color w:val="5A6369" w:themeColor="accent6"/>
                    <w:sz w:val="72"/>
                    <w:szCs w:val="40"/>
                  </w:rPr>
                  <w:t>DPM</w:t>
                </w:r>
                <w:r w:rsidR="006E77A1">
                  <w:rPr>
                    <w:rFonts w:cs="Tahoma"/>
                    <w:smallCaps/>
                    <w:color w:val="5A6369" w:themeColor="accent6"/>
                    <w:sz w:val="72"/>
                    <w:szCs w:val="40"/>
                  </w:rPr>
                  <w:t xml:space="preserve"> </w:t>
                </w:r>
                <w:r w:rsidR="009B4B9A">
                  <w:rPr>
                    <w:rFonts w:cs="Tahoma"/>
                    <w:smallCaps/>
                    <w:color w:val="5A6369" w:themeColor="accent6"/>
                    <w:sz w:val="72"/>
                    <w:szCs w:val="40"/>
                  </w:rPr>
                  <w:t>User Guide</w:t>
                </w:r>
              </w:p>
            </w:sdtContent>
          </w:sdt>
        </w:tc>
      </w:tr>
      <w:tr w:rsidR="00291D32" w:rsidRPr="009A5E5C" w14:paraId="52027DB0" w14:textId="77777777" w:rsidTr="7CA060FC">
        <w:trPr>
          <w:trHeight w:val="742"/>
        </w:trPr>
        <w:tc>
          <w:tcPr>
            <w:tcW w:w="11046" w:type="dxa"/>
            <w:vAlign w:val="center"/>
          </w:tcPr>
          <w:p w14:paraId="68D3F5EF" w14:textId="77777777" w:rsidR="00291D32" w:rsidRPr="009A5E5C" w:rsidRDefault="00291D32" w:rsidP="00291D32">
            <w:pPr>
              <w:ind w:left="0"/>
              <w:jc w:val="center"/>
              <w:rPr>
                <w:rFonts w:cs="Tahoma"/>
                <w:color w:val="4F7794" w:themeColor="text2"/>
                <w:sz w:val="28"/>
                <w:szCs w:val="28"/>
              </w:rPr>
            </w:pPr>
          </w:p>
          <w:p w14:paraId="268EBE9F" w14:textId="77777777" w:rsidR="00291D32" w:rsidRPr="009A5E5C" w:rsidRDefault="00291D32" w:rsidP="00291D32">
            <w:pPr>
              <w:ind w:left="0"/>
              <w:jc w:val="center"/>
              <w:rPr>
                <w:rFonts w:cs="Tahoma"/>
                <w:color w:val="4F7794" w:themeColor="text2"/>
                <w:sz w:val="28"/>
                <w:szCs w:val="28"/>
              </w:rPr>
            </w:pPr>
          </w:p>
          <w:sdt>
            <w:sdtPr>
              <w:rPr>
                <w:color w:val="5A6369" w:themeColor="text1"/>
                <w:sz w:val="52"/>
                <w:szCs w:val="28"/>
              </w:rPr>
              <w:alias w:val="Subject"/>
              <w:tag w:val=""/>
              <w:id w:val="1236901749"/>
              <w:placeholder>
                <w:docPart w:val="8480C845DA5E48EE9BF503A7406ABB78"/>
              </w:placeholder>
              <w:dataBinding w:prefixMappings="xmlns:ns0='http://purl.org/dc/elements/1.1/' xmlns:ns1='http://schemas.openxmlformats.org/package/2006/metadata/core-properties' " w:xpath="/ns1:coreProperties[1]/ns0:subject[1]" w:storeItemID="{6C3C8BC8-F283-45AE-878A-BAB7291924A1}"/>
              <w:text/>
            </w:sdtPr>
            <w:sdtContent>
              <w:p w14:paraId="4D33A9B6" w14:textId="17ADFFC7" w:rsidR="00291D32" w:rsidRPr="009A5E5C" w:rsidRDefault="006E77A1" w:rsidP="007B4535">
                <w:pPr>
                  <w:ind w:left="0"/>
                  <w:jc w:val="center"/>
                  <w:rPr>
                    <w:rFonts w:cs="Tahoma"/>
                    <w:color w:val="4F7794" w:themeColor="text2"/>
                  </w:rPr>
                </w:pPr>
                <w:r>
                  <w:rPr>
                    <w:color w:val="5A6369" w:themeColor="text1"/>
                    <w:sz w:val="52"/>
                    <w:szCs w:val="28"/>
                  </w:rPr>
                  <w:t xml:space="preserve">K2View </w:t>
                </w:r>
                <w:r w:rsidR="00F941EB">
                  <w:rPr>
                    <w:color w:val="5A6369" w:themeColor="text1"/>
                    <w:sz w:val="52"/>
                    <w:szCs w:val="28"/>
                  </w:rPr>
                  <w:t>DPM</w:t>
                </w:r>
              </w:p>
            </w:sdtContent>
          </w:sdt>
        </w:tc>
      </w:tr>
      <w:tr w:rsidR="00291D32" w:rsidRPr="009A5E5C" w14:paraId="260FD2ED" w14:textId="77777777" w:rsidTr="7CA060FC">
        <w:trPr>
          <w:trHeight w:val="742"/>
        </w:trPr>
        <w:tc>
          <w:tcPr>
            <w:tcW w:w="11046" w:type="dxa"/>
            <w:vAlign w:val="center"/>
          </w:tcPr>
          <w:p w14:paraId="449CA938" w14:textId="77777777" w:rsidR="00291D32" w:rsidRPr="009A5E5C" w:rsidRDefault="00291D32" w:rsidP="00291D32">
            <w:pPr>
              <w:ind w:left="0"/>
              <w:jc w:val="center"/>
              <w:rPr>
                <w:rFonts w:cs="Tahoma"/>
                <w:color w:val="4F7794" w:themeColor="text2"/>
                <w:sz w:val="28"/>
                <w:szCs w:val="28"/>
              </w:rPr>
            </w:pPr>
          </w:p>
          <w:p w14:paraId="4914B2D8" w14:textId="77777777" w:rsidR="00291D32" w:rsidRPr="009A5E5C" w:rsidRDefault="00291D32" w:rsidP="00291D32">
            <w:pPr>
              <w:ind w:left="0"/>
              <w:jc w:val="center"/>
              <w:rPr>
                <w:rFonts w:cs="Tahoma"/>
                <w:color w:val="4F7794" w:themeColor="text2"/>
                <w:sz w:val="28"/>
                <w:szCs w:val="28"/>
              </w:rPr>
            </w:pPr>
          </w:p>
          <w:sdt>
            <w:sdtPr>
              <w:rPr>
                <w:rFonts w:cs="Tahoma"/>
                <w:color w:val="5A6369" w:themeColor="accent6"/>
                <w:sz w:val="36"/>
                <w:szCs w:val="28"/>
              </w:rPr>
              <w:alias w:val="Publish Date"/>
              <w:tag w:val=""/>
              <w:id w:val="1130134397"/>
              <w:placeholder>
                <w:docPart w:val="D3B09FE4191243B79809206DEE16DAD5"/>
              </w:placeholder>
              <w:dataBinding w:prefixMappings="xmlns:ns0='http://schemas.microsoft.com/office/2006/coverPageProps' " w:xpath="/ns0:CoverPageProperties[1]/ns0:PublishDate[1]" w:storeItemID="{55AF091B-3C7A-41E3-B477-F2FDAA23CFDA}"/>
              <w:date w:fullDate="2020-06-01T00:00:00Z">
                <w:dateFormat w:val="M/d/yyyy"/>
                <w:lid w:val="en-US"/>
                <w:storeMappedDataAs w:val="dateTime"/>
                <w:calendar w:val="gregorian"/>
              </w:date>
            </w:sdtPr>
            <w:sdtContent>
              <w:p w14:paraId="3A1DD8B8" w14:textId="2D4CE34E" w:rsidR="00291D32" w:rsidRPr="009A5E5C" w:rsidRDefault="009B4B9A" w:rsidP="006054D6">
                <w:pPr>
                  <w:ind w:left="0"/>
                  <w:jc w:val="center"/>
                  <w:rPr>
                    <w:rFonts w:cs="Tahoma"/>
                    <w:color w:val="4F7794" w:themeColor="text2"/>
                  </w:rPr>
                </w:pPr>
                <w:r>
                  <w:rPr>
                    <w:rFonts w:cs="Tahoma"/>
                    <w:color w:val="5A6369" w:themeColor="accent6"/>
                    <w:sz w:val="36"/>
                    <w:szCs w:val="28"/>
                  </w:rPr>
                  <w:t>6/1/2020</w:t>
                </w:r>
              </w:p>
            </w:sdtContent>
          </w:sdt>
        </w:tc>
      </w:tr>
    </w:tbl>
    <w:p w14:paraId="481B9DE5" w14:textId="77777777" w:rsidR="005A63E9" w:rsidRPr="009A5E5C" w:rsidRDefault="005A63E9">
      <w:pPr>
        <w:rPr>
          <w:rFonts w:cs="Tahoma"/>
        </w:rPr>
      </w:pPr>
    </w:p>
    <w:p w14:paraId="66854530" w14:textId="77777777" w:rsidR="005A63E9" w:rsidRPr="009A5E5C" w:rsidRDefault="005A63E9">
      <w:pPr>
        <w:rPr>
          <w:rFonts w:cs="Tahoma"/>
        </w:rPr>
      </w:pPr>
    </w:p>
    <w:p w14:paraId="21BC2AF7" w14:textId="77777777" w:rsidR="005A63E9" w:rsidRPr="009A5E5C" w:rsidRDefault="005A63E9">
      <w:pPr>
        <w:rPr>
          <w:rFonts w:cs="Tahoma"/>
        </w:rPr>
      </w:pPr>
    </w:p>
    <w:p w14:paraId="1DE3A8BB" w14:textId="77777777" w:rsidR="005A63E9" w:rsidRPr="009A5E5C" w:rsidRDefault="005A63E9" w:rsidP="004E1BE8">
      <w:pPr>
        <w:ind w:left="0"/>
        <w:rPr>
          <w:rFonts w:cs="Tahoma"/>
        </w:rPr>
        <w:sectPr w:rsidR="005A63E9" w:rsidRPr="009A5E5C">
          <w:headerReference w:type="default" r:id="rId13"/>
          <w:footerReference w:type="default" r:id="rId14"/>
          <w:pgSz w:w="12240" w:h="15840"/>
          <w:pgMar w:top="1440" w:right="1440" w:bottom="1440" w:left="1440" w:header="720" w:footer="720" w:gutter="0"/>
          <w:cols w:space="720"/>
          <w:docGrid w:linePitch="360"/>
        </w:sectPr>
      </w:pPr>
    </w:p>
    <w:p w14:paraId="6FB7CEF1" w14:textId="77777777" w:rsidR="0036419E" w:rsidRPr="009A5E5C" w:rsidRDefault="0036419E" w:rsidP="00BF5945">
      <w:pPr>
        <w:ind w:left="0"/>
        <w:rPr>
          <w:rFonts w:cs="Tahoma"/>
          <w:smallCaps/>
          <w:color w:val="4F7794" w:themeColor="text2"/>
          <w:sz w:val="40"/>
          <w:szCs w:val="40"/>
        </w:rPr>
      </w:pPr>
      <w:r w:rsidRPr="009A5E5C">
        <w:rPr>
          <w:rFonts w:cs="Tahoma"/>
          <w:smallCaps/>
          <w:color w:val="4F7794" w:themeColor="text2"/>
          <w:sz w:val="40"/>
          <w:szCs w:val="40"/>
        </w:rPr>
        <w:lastRenderedPageBreak/>
        <w:t>Table of Contents</w:t>
      </w:r>
    </w:p>
    <w:p w14:paraId="1D4CB5FB" w14:textId="6118FC6D" w:rsidR="000A7255" w:rsidRDefault="001C147A">
      <w:pPr>
        <w:pStyle w:val="TOC1"/>
        <w:rPr>
          <w:rFonts w:asciiTheme="minorHAnsi" w:eastAsiaTheme="minorEastAsia" w:hAnsiTheme="minorHAnsi"/>
          <w:b w:val="0"/>
          <w:bCs w:val="0"/>
          <w:caps w:val="0"/>
          <w:noProof/>
          <w:color w:val="auto"/>
          <w:sz w:val="24"/>
          <w:szCs w:val="24"/>
          <w:lang w:bidi="he-IL"/>
        </w:rPr>
      </w:pPr>
      <w:r>
        <w:rPr>
          <w:rFonts w:cs="Tahoma"/>
        </w:rPr>
        <w:fldChar w:fldCharType="begin"/>
      </w:r>
      <w:r w:rsidRPr="7CA060FC">
        <w:rPr>
          <w:rFonts w:cs="Tahoma"/>
        </w:rPr>
        <w:instrText xml:space="preserve"> TOC \o "1-3" </w:instrText>
      </w:r>
      <w:r>
        <w:rPr>
          <w:rFonts w:cs="Tahoma"/>
        </w:rPr>
        <w:fldChar w:fldCharType="separate"/>
      </w:r>
      <w:r w:rsidR="000A7255">
        <w:rPr>
          <w:noProof/>
        </w:rPr>
        <w:t>1</w:t>
      </w:r>
      <w:r w:rsidR="000A7255">
        <w:rPr>
          <w:rFonts w:asciiTheme="minorHAnsi" w:eastAsiaTheme="minorEastAsia" w:hAnsiTheme="minorHAnsi"/>
          <w:b w:val="0"/>
          <w:bCs w:val="0"/>
          <w:caps w:val="0"/>
          <w:noProof/>
          <w:color w:val="auto"/>
          <w:sz w:val="24"/>
          <w:szCs w:val="24"/>
          <w:lang w:bidi="he-IL"/>
        </w:rPr>
        <w:tab/>
      </w:r>
      <w:r w:rsidR="000A7255">
        <w:rPr>
          <w:noProof/>
        </w:rPr>
        <w:t>Overview</w:t>
      </w:r>
      <w:r w:rsidR="000A7255">
        <w:rPr>
          <w:noProof/>
        </w:rPr>
        <w:tab/>
      </w:r>
      <w:r w:rsidR="000A7255">
        <w:rPr>
          <w:noProof/>
        </w:rPr>
        <w:fldChar w:fldCharType="begin"/>
      </w:r>
      <w:r w:rsidR="000A7255">
        <w:rPr>
          <w:noProof/>
        </w:rPr>
        <w:instrText xml:space="preserve"> PAGEREF _Toc63415245 \h </w:instrText>
      </w:r>
      <w:r w:rsidR="000A7255">
        <w:rPr>
          <w:noProof/>
        </w:rPr>
      </w:r>
      <w:r w:rsidR="000A7255">
        <w:rPr>
          <w:noProof/>
        </w:rPr>
        <w:fldChar w:fldCharType="separate"/>
      </w:r>
      <w:r w:rsidR="000A7255">
        <w:rPr>
          <w:noProof/>
        </w:rPr>
        <w:t>7</w:t>
      </w:r>
      <w:r w:rsidR="000A7255">
        <w:rPr>
          <w:noProof/>
        </w:rPr>
        <w:fldChar w:fldCharType="end"/>
      </w:r>
    </w:p>
    <w:p w14:paraId="22EE231F" w14:textId="312035BD"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1.1</w:t>
      </w:r>
      <w:r>
        <w:rPr>
          <w:rFonts w:asciiTheme="minorHAnsi" w:eastAsiaTheme="minorEastAsia" w:hAnsiTheme="minorHAnsi"/>
          <w:smallCaps w:val="0"/>
          <w:noProof/>
          <w:color w:val="auto"/>
          <w:sz w:val="24"/>
          <w:szCs w:val="24"/>
          <w:lang w:bidi="he-IL"/>
        </w:rPr>
        <w:tab/>
      </w:r>
      <w:r>
        <w:rPr>
          <w:noProof/>
        </w:rPr>
        <w:t>About This User Guide</w:t>
      </w:r>
      <w:r>
        <w:rPr>
          <w:noProof/>
        </w:rPr>
        <w:tab/>
      </w:r>
      <w:r>
        <w:rPr>
          <w:noProof/>
        </w:rPr>
        <w:fldChar w:fldCharType="begin"/>
      </w:r>
      <w:r>
        <w:rPr>
          <w:noProof/>
        </w:rPr>
        <w:instrText xml:space="preserve"> PAGEREF _Toc63415246 \h </w:instrText>
      </w:r>
      <w:r>
        <w:rPr>
          <w:noProof/>
        </w:rPr>
      </w:r>
      <w:r>
        <w:rPr>
          <w:noProof/>
        </w:rPr>
        <w:fldChar w:fldCharType="separate"/>
      </w:r>
      <w:r>
        <w:rPr>
          <w:noProof/>
        </w:rPr>
        <w:t>7</w:t>
      </w:r>
      <w:r>
        <w:rPr>
          <w:noProof/>
        </w:rPr>
        <w:fldChar w:fldCharType="end"/>
      </w:r>
    </w:p>
    <w:p w14:paraId="24C613EF" w14:textId="5B4026F0"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1.2</w:t>
      </w:r>
      <w:r>
        <w:rPr>
          <w:rFonts w:asciiTheme="minorHAnsi" w:eastAsiaTheme="minorEastAsia" w:hAnsiTheme="minorHAnsi"/>
          <w:smallCaps w:val="0"/>
          <w:noProof/>
          <w:color w:val="auto"/>
          <w:sz w:val="24"/>
          <w:szCs w:val="24"/>
          <w:lang w:bidi="he-IL"/>
        </w:rPr>
        <w:tab/>
      </w:r>
      <w:r>
        <w:rPr>
          <w:noProof/>
        </w:rPr>
        <w:t>Glossary</w:t>
      </w:r>
      <w:r>
        <w:rPr>
          <w:noProof/>
        </w:rPr>
        <w:tab/>
      </w:r>
      <w:r>
        <w:rPr>
          <w:noProof/>
        </w:rPr>
        <w:fldChar w:fldCharType="begin"/>
      </w:r>
      <w:r>
        <w:rPr>
          <w:noProof/>
        </w:rPr>
        <w:instrText xml:space="preserve"> PAGEREF _Toc63415247 \h </w:instrText>
      </w:r>
      <w:r>
        <w:rPr>
          <w:noProof/>
        </w:rPr>
      </w:r>
      <w:r>
        <w:rPr>
          <w:noProof/>
        </w:rPr>
        <w:fldChar w:fldCharType="separate"/>
      </w:r>
      <w:r>
        <w:rPr>
          <w:noProof/>
        </w:rPr>
        <w:t>7</w:t>
      </w:r>
      <w:r>
        <w:rPr>
          <w:noProof/>
        </w:rPr>
        <w:fldChar w:fldCharType="end"/>
      </w:r>
    </w:p>
    <w:p w14:paraId="5DF79017" w14:textId="27CD8409"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1.3</w:t>
      </w:r>
      <w:r>
        <w:rPr>
          <w:rFonts w:asciiTheme="minorHAnsi" w:eastAsiaTheme="minorEastAsia" w:hAnsiTheme="minorHAnsi"/>
          <w:smallCaps w:val="0"/>
          <w:noProof/>
          <w:color w:val="auto"/>
          <w:sz w:val="24"/>
          <w:szCs w:val="24"/>
          <w:lang w:bidi="he-IL"/>
        </w:rPr>
        <w:tab/>
      </w:r>
      <w:r>
        <w:rPr>
          <w:noProof/>
        </w:rPr>
        <w:t>DPM Entities</w:t>
      </w:r>
      <w:r>
        <w:rPr>
          <w:noProof/>
        </w:rPr>
        <w:tab/>
      </w:r>
      <w:r>
        <w:rPr>
          <w:noProof/>
        </w:rPr>
        <w:fldChar w:fldCharType="begin"/>
      </w:r>
      <w:r>
        <w:rPr>
          <w:noProof/>
        </w:rPr>
        <w:instrText xml:space="preserve"> PAGEREF _Toc63415248 \h </w:instrText>
      </w:r>
      <w:r>
        <w:rPr>
          <w:noProof/>
        </w:rPr>
      </w:r>
      <w:r>
        <w:rPr>
          <w:noProof/>
        </w:rPr>
        <w:fldChar w:fldCharType="separate"/>
      </w:r>
      <w:r>
        <w:rPr>
          <w:noProof/>
        </w:rPr>
        <w:t>8</w:t>
      </w:r>
      <w:r>
        <w:rPr>
          <w:noProof/>
        </w:rPr>
        <w:fldChar w:fldCharType="end"/>
      </w:r>
    </w:p>
    <w:p w14:paraId="7D5F9B24" w14:textId="1D40EF16" w:rsidR="000A7255" w:rsidRDefault="000A7255">
      <w:pPr>
        <w:pStyle w:val="TOC1"/>
        <w:rPr>
          <w:rFonts w:asciiTheme="minorHAnsi" w:eastAsiaTheme="minorEastAsia" w:hAnsiTheme="minorHAnsi"/>
          <w:b w:val="0"/>
          <w:bCs w:val="0"/>
          <w:caps w:val="0"/>
          <w:noProof/>
          <w:color w:val="auto"/>
          <w:sz w:val="24"/>
          <w:szCs w:val="24"/>
          <w:lang w:bidi="he-IL"/>
        </w:rPr>
      </w:pPr>
      <w:r>
        <w:rPr>
          <w:noProof/>
        </w:rPr>
        <w:t>2</w:t>
      </w:r>
      <w:r>
        <w:rPr>
          <w:rFonts w:asciiTheme="minorHAnsi" w:eastAsiaTheme="minorEastAsia" w:hAnsiTheme="minorHAnsi"/>
          <w:b w:val="0"/>
          <w:bCs w:val="0"/>
          <w:caps w:val="0"/>
          <w:noProof/>
          <w:color w:val="auto"/>
          <w:sz w:val="24"/>
          <w:szCs w:val="24"/>
          <w:lang w:bidi="he-IL"/>
        </w:rPr>
        <w:tab/>
      </w:r>
      <w:r>
        <w:rPr>
          <w:noProof/>
        </w:rPr>
        <w:t>Admin Module</w:t>
      </w:r>
      <w:r>
        <w:rPr>
          <w:noProof/>
        </w:rPr>
        <w:tab/>
      </w:r>
      <w:r>
        <w:rPr>
          <w:noProof/>
        </w:rPr>
        <w:fldChar w:fldCharType="begin"/>
      </w:r>
      <w:r>
        <w:rPr>
          <w:noProof/>
        </w:rPr>
        <w:instrText xml:space="preserve"> PAGEREF _Toc63415249 \h </w:instrText>
      </w:r>
      <w:r>
        <w:rPr>
          <w:noProof/>
        </w:rPr>
      </w:r>
      <w:r>
        <w:rPr>
          <w:noProof/>
        </w:rPr>
        <w:fldChar w:fldCharType="separate"/>
      </w:r>
      <w:r>
        <w:rPr>
          <w:noProof/>
        </w:rPr>
        <w:t>9</w:t>
      </w:r>
      <w:r>
        <w:rPr>
          <w:noProof/>
        </w:rPr>
        <w:fldChar w:fldCharType="end"/>
      </w:r>
    </w:p>
    <w:p w14:paraId="57CFBDA5" w14:textId="36ECA639"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2.1</w:t>
      </w:r>
      <w:r>
        <w:rPr>
          <w:rFonts w:asciiTheme="minorHAnsi" w:eastAsiaTheme="minorEastAsia" w:hAnsiTheme="minorHAnsi"/>
          <w:smallCaps w:val="0"/>
          <w:noProof/>
          <w:color w:val="auto"/>
          <w:sz w:val="24"/>
          <w:szCs w:val="24"/>
          <w:lang w:bidi="he-IL"/>
        </w:rPr>
        <w:tab/>
      </w:r>
      <w:r>
        <w:rPr>
          <w:noProof/>
        </w:rPr>
        <w:t>Overview</w:t>
      </w:r>
      <w:r>
        <w:rPr>
          <w:noProof/>
        </w:rPr>
        <w:tab/>
      </w:r>
      <w:r>
        <w:rPr>
          <w:noProof/>
        </w:rPr>
        <w:fldChar w:fldCharType="begin"/>
      </w:r>
      <w:r>
        <w:rPr>
          <w:noProof/>
        </w:rPr>
        <w:instrText xml:space="preserve"> PAGEREF _Toc63415250 \h </w:instrText>
      </w:r>
      <w:r>
        <w:rPr>
          <w:noProof/>
        </w:rPr>
      </w:r>
      <w:r>
        <w:rPr>
          <w:noProof/>
        </w:rPr>
        <w:fldChar w:fldCharType="separate"/>
      </w:r>
      <w:r>
        <w:rPr>
          <w:noProof/>
        </w:rPr>
        <w:t>9</w:t>
      </w:r>
      <w:r>
        <w:rPr>
          <w:noProof/>
        </w:rPr>
        <w:fldChar w:fldCharType="end"/>
      </w:r>
    </w:p>
    <w:p w14:paraId="57AB4FA9" w14:textId="05327961"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2.2</w:t>
      </w:r>
      <w:r>
        <w:rPr>
          <w:rFonts w:asciiTheme="minorHAnsi" w:eastAsiaTheme="minorEastAsia" w:hAnsiTheme="minorHAnsi"/>
          <w:smallCaps w:val="0"/>
          <w:noProof/>
          <w:color w:val="auto"/>
          <w:sz w:val="24"/>
          <w:szCs w:val="24"/>
          <w:lang w:bidi="he-IL"/>
        </w:rPr>
        <w:tab/>
      </w:r>
      <w:r>
        <w:rPr>
          <w:noProof/>
        </w:rPr>
        <w:t>Admin Menu Options</w:t>
      </w:r>
      <w:r>
        <w:rPr>
          <w:noProof/>
        </w:rPr>
        <w:tab/>
      </w:r>
      <w:r>
        <w:rPr>
          <w:noProof/>
        </w:rPr>
        <w:fldChar w:fldCharType="begin"/>
      </w:r>
      <w:r>
        <w:rPr>
          <w:noProof/>
        </w:rPr>
        <w:instrText xml:space="preserve"> PAGEREF _Toc63415251 \h </w:instrText>
      </w:r>
      <w:r>
        <w:rPr>
          <w:noProof/>
        </w:rPr>
      </w:r>
      <w:r>
        <w:rPr>
          <w:noProof/>
        </w:rPr>
        <w:fldChar w:fldCharType="separate"/>
      </w:r>
      <w:r>
        <w:rPr>
          <w:noProof/>
        </w:rPr>
        <w:t>9</w:t>
      </w:r>
      <w:r>
        <w:rPr>
          <w:noProof/>
        </w:rPr>
        <w:fldChar w:fldCharType="end"/>
      </w:r>
    </w:p>
    <w:p w14:paraId="621BF5BC" w14:textId="18567667"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2.3</w:t>
      </w:r>
      <w:r>
        <w:rPr>
          <w:rFonts w:asciiTheme="minorHAnsi" w:eastAsiaTheme="minorEastAsia" w:hAnsiTheme="minorHAnsi"/>
          <w:smallCaps w:val="0"/>
          <w:noProof/>
          <w:color w:val="auto"/>
          <w:sz w:val="24"/>
          <w:szCs w:val="24"/>
          <w:lang w:bidi="he-IL"/>
        </w:rPr>
        <w:tab/>
      </w:r>
      <w:r>
        <w:rPr>
          <w:noProof/>
        </w:rPr>
        <w:t>DPM Configuration</w:t>
      </w:r>
      <w:r>
        <w:rPr>
          <w:noProof/>
        </w:rPr>
        <w:tab/>
      </w:r>
      <w:r>
        <w:rPr>
          <w:noProof/>
        </w:rPr>
        <w:fldChar w:fldCharType="begin"/>
      </w:r>
      <w:r>
        <w:rPr>
          <w:noProof/>
        </w:rPr>
        <w:instrText xml:space="preserve"> PAGEREF _Toc63415252 \h </w:instrText>
      </w:r>
      <w:r>
        <w:rPr>
          <w:noProof/>
        </w:rPr>
      </w:r>
      <w:r>
        <w:rPr>
          <w:noProof/>
        </w:rPr>
        <w:fldChar w:fldCharType="separate"/>
      </w:r>
      <w:r>
        <w:rPr>
          <w:noProof/>
        </w:rPr>
        <w:t>10</w:t>
      </w:r>
      <w:r>
        <w:rPr>
          <w:noProof/>
        </w:rPr>
        <w:fldChar w:fldCharType="end"/>
      </w:r>
    </w:p>
    <w:p w14:paraId="65AF2A5A" w14:textId="1ED5D9D8"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2.3.1</w:t>
      </w:r>
      <w:r>
        <w:rPr>
          <w:rFonts w:asciiTheme="minorHAnsi" w:eastAsiaTheme="minorEastAsia" w:hAnsiTheme="minorHAnsi"/>
          <w:iCs w:val="0"/>
          <w:noProof/>
          <w:color w:val="auto"/>
          <w:sz w:val="24"/>
          <w:szCs w:val="24"/>
          <w:lang w:bidi="he-IL"/>
        </w:rPr>
        <w:tab/>
      </w:r>
      <w:r>
        <w:rPr>
          <w:noProof/>
        </w:rPr>
        <w:t>Overview</w:t>
      </w:r>
      <w:r>
        <w:rPr>
          <w:noProof/>
        </w:rPr>
        <w:tab/>
      </w:r>
      <w:r>
        <w:rPr>
          <w:noProof/>
        </w:rPr>
        <w:fldChar w:fldCharType="begin"/>
      </w:r>
      <w:r>
        <w:rPr>
          <w:noProof/>
        </w:rPr>
        <w:instrText xml:space="preserve"> PAGEREF _Toc63415253 \h </w:instrText>
      </w:r>
      <w:r>
        <w:rPr>
          <w:noProof/>
        </w:rPr>
      </w:r>
      <w:r>
        <w:rPr>
          <w:noProof/>
        </w:rPr>
        <w:fldChar w:fldCharType="separate"/>
      </w:r>
      <w:r>
        <w:rPr>
          <w:noProof/>
        </w:rPr>
        <w:t>10</w:t>
      </w:r>
      <w:r>
        <w:rPr>
          <w:noProof/>
        </w:rPr>
        <w:fldChar w:fldCharType="end"/>
      </w:r>
    </w:p>
    <w:p w14:paraId="0BF89E9B" w14:textId="1DD9A6B6"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2.3.2</w:t>
      </w:r>
      <w:r>
        <w:rPr>
          <w:rFonts w:asciiTheme="minorHAnsi" w:eastAsiaTheme="minorEastAsia" w:hAnsiTheme="minorHAnsi"/>
          <w:iCs w:val="0"/>
          <w:noProof/>
          <w:color w:val="auto"/>
          <w:sz w:val="24"/>
          <w:szCs w:val="24"/>
          <w:lang w:bidi="he-IL"/>
        </w:rPr>
        <w:tab/>
      </w:r>
      <w:r>
        <w:rPr>
          <w:noProof/>
        </w:rPr>
        <w:t>Flows, Stages, Tasks</w:t>
      </w:r>
      <w:r>
        <w:rPr>
          <w:noProof/>
        </w:rPr>
        <w:tab/>
      </w:r>
      <w:r>
        <w:rPr>
          <w:noProof/>
        </w:rPr>
        <w:fldChar w:fldCharType="begin"/>
      </w:r>
      <w:r>
        <w:rPr>
          <w:noProof/>
        </w:rPr>
        <w:instrText xml:space="preserve"> PAGEREF _Toc63415254 \h </w:instrText>
      </w:r>
      <w:r>
        <w:rPr>
          <w:noProof/>
        </w:rPr>
      </w:r>
      <w:r>
        <w:rPr>
          <w:noProof/>
        </w:rPr>
        <w:fldChar w:fldCharType="separate"/>
      </w:r>
      <w:r>
        <w:rPr>
          <w:noProof/>
        </w:rPr>
        <w:t>11</w:t>
      </w:r>
      <w:r>
        <w:rPr>
          <w:noProof/>
        </w:rPr>
        <w:fldChar w:fldCharType="end"/>
      </w:r>
    </w:p>
    <w:p w14:paraId="5BE966F7" w14:textId="05531140"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2.3.3</w:t>
      </w:r>
      <w:r>
        <w:rPr>
          <w:rFonts w:asciiTheme="minorHAnsi" w:eastAsiaTheme="minorEastAsia" w:hAnsiTheme="minorHAnsi"/>
          <w:iCs w:val="0"/>
          <w:noProof/>
          <w:color w:val="auto"/>
          <w:sz w:val="24"/>
          <w:szCs w:val="24"/>
          <w:lang w:bidi="he-IL"/>
        </w:rPr>
        <w:tab/>
      </w:r>
      <w:r>
        <w:rPr>
          <w:noProof/>
        </w:rPr>
        <w:t>Regulations and Activities</w:t>
      </w:r>
      <w:r>
        <w:rPr>
          <w:noProof/>
        </w:rPr>
        <w:tab/>
      </w:r>
      <w:r>
        <w:rPr>
          <w:noProof/>
        </w:rPr>
        <w:fldChar w:fldCharType="begin"/>
      </w:r>
      <w:r>
        <w:rPr>
          <w:noProof/>
        </w:rPr>
        <w:instrText xml:space="preserve"> PAGEREF _Toc63415255 \h </w:instrText>
      </w:r>
      <w:r>
        <w:rPr>
          <w:noProof/>
        </w:rPr>
      </w:r>
      <w:r>
        <w:rPr>
          <w:noProof/>
        </w:rPr>
        <w:fldChar w:fldCharType="separate"/>
      </w:r>
      <w:r>
        <w:rPr>
          <w:noProof/>
        </w:rPr>
        <w:t>25</w:t>
      </w:r>
      <w:r>
        <w:rPr>
          <w:noProof/>
        </w:rPr>
        <w:fldChar w:fldCharType="end"/>
      </w:r>
    </w:p>
    <w:p w14:paraId="241FF696" w14:textId="2486D8F2"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2.3.4</w:t>
      </w:r>
      <w:r>
        <w:rPr>
          <w:rFonts w:asciiTheme="minorHAnsi" w:eastAsiaTheme="minorEastAsia" w:hAnsiTheme="minorHAnsi"/>
          <w:iCs w:val="0"/>
          <w:noProof/>
          <w:color w:val="auto"/>
          <w:sz w:val="24"/>
          <w:szCs w:val="24"/>
          <w:lang w:bidi="he-IL"/>
        </w:rPr>
        <w:tab/>
      </w:r>
      <w:r>
        <w:rPr>
          <w:noProof/>
        </w:rPr>
        <w:t>Activity Details</w:t>
      </w:r>
      <w:r>
        <w:rPr>
          <w:noProof/>
        </w:rPr>
        <w:tab/>
      </w:r>
      <w:r>
        <w:rPr>
          <w:noProof/>
        </w:rPr>
        <w:fldChar w:fldCharType="begin"/>
      </w:r>
      <w:r>
        <w:rPr>
          <w:noProof/>
        </w:rPr>
        <w:instrText xml:space="preserve"> PAGEREF _Toc63415256 \h </w:instrText>
      </w:r>
      <w:r>
        <w:rPr>
          <w:noProof/>
        </w:rPr>
      </w:r>
      <w:r>
        <w:rPr>
          <w:noProof/>
        </w:rPr>
        <w:fldChar w:fldCharType="separate"/>
      </w:r>
      <w:r>
        <w:rPr>
          <w:noProof/>
        </w:rPr>
        <w:t>26</w:t>
      </w:r>
      <w:r>
        <w:rPr>
          <w:noProof/>
        </w:rPr>
        <w:fldChar w:fldCharType="end"/>
      </w:r>
    </w:p>
    <w:p w14:paraId="79439EB2" w14:textId="181EC866"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2.3.5</w:t>
      </w:r>
      <w:r>
        <w:rPr>
          <w:rFonts w:asciiTheme="minorHAnsi" w:eastAsiaTheme="minorEastAsia" w:hAnsiTheme="minorHAnsi"/>
          <w:iCs w:val="0"/>
          <w:noProof/>
          <w:color w:val="auto"/>
          <w:sz w:val="24"/>
          <w:szCs w:val="24"/>
          <w:lang w:bidi="he-IL"/>
        </w:rPr>
        <w:tab/>
      </w:r>
      <w:r>
        <w:rPr>
          <w:noProof/>
        </w:rPr>
        <w:t>Add an Activity</w:t>
      </w:r>
      <w:r>
        <w:rPr>
          <w:noProof/>
        </w:rPr>
        <w:tab/>
      </w:r>
      <w:r>
        <w:rPr>
          <w:noProof/>
        </w:rPr>
        <w:fldChar w:fldCharType="begin"/>
      </w:r>
      <w:r>
        <w:rPr>
          <w:noProof/>
        </w:rPr>
        <w:instrText xml:space="preserve"> PAGEREF _Toc63415257 \h </w:instrText>
      </w:r>
      <w:r>
        <w:rPr>
          <w:noProof/>
        </w:rPr>
      </w:r>
      <w:r>
        <w:rPr>
          <w:noProof/>
        </w:rPr>
        <w:fldChar w:fldCharType="separate"/>
      </w:r>
      <w:r>
        <w:rPr>
          <w:noProof/>
        </w:rPr>
        <w:t>27</w:t>
      </w:r>
      <w:r>
        <w:rPr>
          <w:noProof/>
        </w:rPr>
        <w:fldChar w:fldCharType="end"/>
      </w:r>
    </w:p>
    <w:p w14:paraId="322C1A6F" w14:textId="1522F8AF"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2.4</w:t>
      </w:r>
      <w:r>
        <w:rPr>
          <w:rFonts w:asciiTheme="minorHAnsi" w:eastAsiaTheme="minorEastAsia" w:hAnsiTheme="minorHAnsi"/>
          <w:smallCaps w:val="0"/>
          <w:noProof/>
          <w:color w:val="auto"/>
          <w:sz w:val="24"/>
          <w:szCs w:val="24"/>
          <w:lang w:bidi="he-IL"/>
        </w:rPr>
        <w:tab/>
      </w:r>
      <w:r>
        <w:rPr>
          <w:noProof/>
        </w:rPr>
        <w:t>Roles Management</w:t>
      </w:r>
      <w:r>
        <w:rPr>
          <w:noProof/>
        </w:rPr>
        <w:tab/>
      </w:r>
      <w:r>
        <w:rPr>
          <w:noProof/>
        </w:rPr>
        <w:fldChar w:fldCharType="begin"/>
      </w:r>
      <w:r>
        <w:rPr>
          <w:noProof/>
        </w:rPr>
        <w:instrText xml:space="preserve"> PAGEREF _Toc63415258 \h </w:instrText>
      </w:r>
      <w:r>
        <w:rPr>
          <w:noProof/>
        </w:rPr>
      </w:r>
      <w:r>
        <w:rPr>
          <w:noProof/>
        </w:rPr>
        <w:fldChar w:fldCharType="separate"/>
      </w:r>
      <w:r>
        <w:rPr>
          <w:noProof/>
        </w:rPr>
        <w:t>27</w:t>
      </w:r>
      <w:r>
        <w:rPr>
          <w:noProof/>
        </w:rPr>
        <w:fldChar w:fldCharType="end"/>
      </w:r>
    </w:p>
    <w:p w14:paraId="60FEF342" w14:textId="4473D2AE"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2.4.1</w:t>
      </w:r>
      <w:r>
        <w:rPr>
          <w:rFonts w:asciiTheme="minorHAnsi" w:eastAsiaTheme="minorEastAsia" w:hAnsiTheme="minorHAnsi"/>
          <w:iCs w:val="0"/>
          <w:noProof/>
          <w:color w:val="auto"/>
          <w:sz w:val="24"/>
          <w:szCs w:val="24"/>
          <w:lang w:bidi="he-IL"/>
        </w:rPr>
        <w:tab/>
      </w:r>
      <w:r>
        <w:rPr>
          <w:noProof/>
        </w:rPr>
        <w:t>Overview</w:t>
      </w:r>
      <w:r>
        <w:rPr>
          <w:noProof/>
        </w:rPr>
        <w:tab/>
      </w:r>
      <w:r>
        <w:rPr>
          <w:noProof/>
        </w:rPr>
        <w:fldChar w:fldCharType="begin"/>
      </w:r>
      <w:r>
        <w:rPr>
          <w:noProof/>
        </w:rPr>
        <w:instrText xml:space="preserve"> PAGEREF _Toc63415259 \h </w:instrText>
      </w:r>
      <w:r>
        <w:rPr>
          <w:noProof/>
        </w:rPr>
      </w:r>
      <w:r>
        <w:rPr>
          <w:noProof/>
        </w:rPr>
        <w:fldChar w:fldCharType="separate"/>
      </w:r>
      <w:r>
        <w:rPr>
          <w:noProof/>
        </w:rPr>
        <w:t>27</w:t>
      </w:r>
      <w:r>
        <w:rPr>
          <w:noProof/>
        </w:rPr>
        <w:fldChar w:fldCharType="end"/>
      </w:r>
    </w:p>
    <w:p w14:paraId="2FC70A23" w14:textId="390E64E2"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2.4.2</w:t>
      </w:r>
      <w:r>
        <w:rPr>
          <w:rFonts w:asciiTheme="minorHAnsi" w:eastAsiaTheme="minorEastAsia" w:hAnsiTheme="minorHAnsi"/>
          <w:iCs w:val="0"/>
          <w:noProof/>
          <w:color w:val="auto"/>
          <w:sz w:val="24"/>
          <w:szCs w:val="24"/>
          <w:lang w:bidi="he-IL"/>
        </w:rPr>
        <w:tab/>
      </w:r>
      <w:r>
        <w:rPr>
          <w:noProof/>
        </w:rPr>
        <w:t>DPM Roles</w:t>
      </w:r>
      <w:r>
        <w:rPr>
          <w:noProof/>
        </w:rPr>
        <w:tab/>
      </w:r>
      <w:r>
        <w:rPr>
          <w:noProof/>
        </w:rPr>
        <w:fldChar w:fldCharType="begin"/>
      </w:r>
      <w:r>
        <w:rPr>
          <w:noProof/>
        </w:rPr>
        <w:instrText xml:space="preserve"> PAGEREF _Toc63415260 \h </w:instrText>
      </w:r>
      <w:r>
        <w:rPr>
          <w:noProof/>
        </w:rPr>
      </w:r>
      <w:r>
        <w:rPr>
          <w:noProof/>
        </w:rPr>
        <w:fldChar w:fldCharType="separate"/>
      </w:r>
      <w:r>
        <w:rPr>
          <w:noProof/>
        </w:rPr>
        <w:t>28</w:t>
      </w:r>
      <w:r>
        <w:rPr>
          <w:noProof/>
        </w:rPr>
        <w:fldChar w:fldCharType="end"/>
      </w:r>
    </w:p>
    <w:p w14:paraId="01DCAE6B" w14:textId="1C36122D"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2.4.3</w:t>
      </w:r>
      <w:r>
        <w:rPr>
          <w:rFonts w:asciiTheme="minorHAnsi" w:eastAsiaTheme="minorEastAsia" w:hAnsiTheme="minorHAnsi"/>
          <w:iCs w:val="0"/>
          <w:noProof/>
          <w:color w:val="auto"/>
          <w:sz w:val="24"/>
          <w:szCs w:val="24"/>
          <w:lang w:bidi="he-IL"/>
        </w:rPr>
        <w:tab/>
      </w:r>
      <w:r>
        <w:rPr>
          <w:noProof/>
        </w:rPr>
        <w:t>Corporate Roles</w:t>
      </w:r>
      <w:r>
        <w:rPr>
          <w:noProof/>
        </w:rPr>
        <w:tab/>
      </w:r>
      <w:r>
        <w:rPr>
          <w:noProof/>
        </w:rPr>
        <w:fldChar w:fldCharType="begin"/>
      </w:r>
      <w:r>
        <w:rPr>
          <w:noProof/>
        </w:rPr>
        <w:instrText xml:space="preserve"> PAGEREF _Toc63415261 \h </w:instrText>
      </w:r>
      <w:r>
        <w:rPr>
          <w:noProof/>
        </w:rPr>
      </w:r>
      <w:r>
        <w:rPr>
          <w:noProof/>
        </w:rPr>
        <w:fldChar w:fldCharType="separate"/>
      </w:r>
      <w:r>
        <w:rPr>
          <w:noProof/>
        </w:rPr>
        <w:t>29</w:t>
      </w:r>
      <w:r>
        <w:rPr>
          <w:noProof/>
        </w:rPr>
        <w:fldChar w:fldCharType="end"/>
      </w:r>
    </w:p>
    <w:p w14:paraId="0A1C0036" w14:textId="2561B8BC"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2.4.4</w:t>
      </w:r>
      <w:r>
        <w:rPr>
          <w:rFonts w:asciiTheme="minorHAnsi" w:eastAsiaTheme="minorEastAsia" w:hAnsiTheme="minorHAnsi"/>
          <w:iCs w:val="0"/>
          <w:noProof/>
          <w:color w:val="auto"/>
          <w:sz w:val="24"/>
          <w:szCs w:val="24"/>
          <w:lang w:bidi="he-IL"/>
        </w:rPr>
        <w:tab/>
      </w:r>
      <w:r>
        <w:rPr>
          <w:noProof/>
        </w:rPr>
        <w:t>Managing Users in the Admin Module</w:t>
      </w:r>
      <w:r>
        <w:rPr>
          <w:noProof/>
        </w:rPr>
        <w:tab/>
      </w:r>
      <w:r>
        <w:rPr>
          <w:noProof/>
        </w:rPr>
        <w:fldChar w:fldCharType="begin"/>
      </w:r>
      <w:r>
        <w:rPr>
          <w:noProof/>
        </w:rPr>
        <w:instrText xml:space="preserve"> PAGEREF _Toc63415262 \h </w:instrText>
      </w:r>
      <w:r>
        <w:rPr>
          <w:noProof/>
        </w:rPr>
      </w:r>
      <w:r>
        <w:rPr>
          <w:noProof/>
        </w:rPr>
        <w:fldChar w:fldCharType="separate"/>
      </w:r>
      <w:r>
        <w:rPr>
          <w:noProof/>
        </w:rPr>
        <w:t>34</w:t>
      </w:r>
      <w:r>
        <w:rPr>
          <w:noProof/>
        </w:rPr>
        <w:fldChar w:fldCharType="end"/>
      </w:r>
    </w:p>
    <w:p w14:paraId="6F40DA14" w14:textId="3B69453E"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2.4.5</w:t>
      </w:r>
      <w:r>
        <w:rPr>
          <w:rFonts w:asciiTheme="minorHAnsi" w:eastAsiaTheme="minorEastAsia" w:hAnsiTheme="minorHAnsi"/>
          <w:iCs w:val="0"/>
          <w:noProof/>
          <w:color w:val="auto"/>
          <w:sz w:val="24"/>
          <w:szCs w:val="24"/>
          <w:lang w:bidi="he-IL"/>
        </w:rPr>
        <w:tab/>
      </w:r>
      <w:r>
        <w:rPr>
          <w:noProof/>
        </w:rPr>
        <w:t>DPM Main Menu</w:t>
      </w:r>
      <w:r>
        <w:rPr>
          <w:noProof/>
        </w:rPr>
        <w:tab/>
      </w:r>
      <w:r>
        <w:rPr>
          <w:noProof/>
        </w:rPr>
        <w:fldChar w:fldCharType="begin"/>
      </w:r>
      <w:r>
        <w:rPr>
          <w:noProof/>
        </w:rPr>
        <w:instrText xml:space="preserve"> PAGEREF _Toc63415263 \h </w:instrText>
      </w:r>
      <w:r>
        <w:rPr>
          <w:noProof/>
        </w:rPr>
      </w:r>
      <w:r>
        <w:rPr>
          <w:noProof/>
        </w:rPr>
        <w:fldChar w:fldCharType="separate"/>
      </w:r>
      <w:r>
        <w:rPr>
          <w:noProof/>
        </w:rPr>
        <w:t>35</w:t>
      </w:r>
      <w:r>
        <w:rPr>
          <w:noProof/>
        </w:rPr>
        <w:fldChar w:fldCharType="end"/>
      </w:r>
    </w:p>
    <w:p w14:paraId="25FB2685" w14:textId="6AF21E49" w:rsidR="000A7255" w:rsidRDefault="000A7255">
      <w:pPr>
        <w:pStyle w:val="TOC1"/>
        <w:rPr>
          <w:rFonts w:asciiTheme="minorHAnsi" w:eastAsiaTheme="minorEastAsia" w:hAnsiTheme="minorHAnsi"/>
          <w:b w:val="0"/>
          <w:bCs w:val="0"/>
          <w:caps w:val="0"/>
          <w:noProof/>
          <w:color w:val="auto"/>
          <w:sz w:val="24"/>
          <w:szCs w:val="24"/>
          <w:lang w:bidi="he-IL"/>
        </w:rPr>
      </w:pPr>
      <w:r>
        <w:rPr>
          <w:noProof/>
        </w:rPr>
        <w:t>3</w:t>
      </w:r>
      <w:r>
        <w:rPr>
          <w:rFonts w:asciiTheme="minorHAnsi" w:eastAsiaTheme="minorEastAsia" w:hAnsiTheme="minorHAnsi"/>
          <w:b w:val="0"/>
          <w:bCs w:val="0"/>
          <w:caps w:val="0"/>
          <w:noProof/>
          <w:color w:val="auto"/>
          <w:sz w:val="24"/>
          <w:szCs w:val="24"/>
          <w:lang w:bidi="he-IL"/>
        </w:rPr>
        <w:tab/>
      </w:r>
      <w:r>
        <w:rPr>
          <w:noProof/>
        </w:rPr>
        <w:t>Representative User Interface</w:t>
      </w:r>
      <w:r>
        <w:rPr>
          <w:noProof/>
        </w:rPr>
        <w:tab/>
      </w:r>
      <w:r>
        <w:rPr>
          <w:noProof/>
        </w:rPr>
        <w:fldChar w:fldCharType="begin"/>
      </w:r>
      <w:r>
        <w:rPr>
          <w:noProof/>
        </w:rPr>
        <w:instrText xml:space="preserve"> PAGEREF _Toc63415264 \h </w:instrText>
      </w:r>
      <w:r>
        <w:rPr>
          <w:noProof/>
        </w:rPr>
      </w:r>
      <w:r>
        <w:rPr>
          <w:noProof/>
        </w:rPr>
        <w:fldChar w:fldCharType="separate"/>
      </w:r>
      <w:r>
        <w:rPr>
          <w:noProof/>
        </w:rPr>
        <w:t>37</w:t>
      </w:r>
      <w:r>
        <w:rPr>
          <w:noProof/>
        </w:rPr>
        <w:fldChar w:fldCharType="end"/>
      </w:r>
    </w:p>
    <w:p w14:paraId="2F019136" w14:textId="1716BFDB"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3.1.1</w:t>
      </w:r>
      <w:r>
        <w:rPr>
          <w:rFonts w:asciiTheme="minorHAnsi" w:eastAsiaTheme="minorEastAsia" w:hAnsiTheme="minorHAnsi"/>
          <w:iCs w:val="0"/>
          <w:noProof/>
          <w:color w:val="auto"/>
          <w:sz w:val="24"/>
          <w:szCs w:val="24"/>
          <w:lang w:bidi="he-IL"/>
        </w:rPr>
        <w:tab/>
      </w:r>
      <w:r>
        <w:rPr>
          <w:noProof/>
        </w:rPr>
        <w:t>Search a Request</w:t>
      </w:r>
      <w:r>
        <w:rPr>
          <w:noProof/>
        </w:rPr>
        <w:tab/>
      </w:r>
      <w:r>
        <w:rPr>
          <w:noProof/>
        </w:rPr>
        <w:fldChar w:fldCharType="begin"/>
      </w:r>
      <w:r>
        <w:rPr>
          <w:noProof/>
        </w:rPr>
        <w:instrText xml:space="preserve"> PAGEREF _Toc63415265 \h </w:instrText>
      </w:r>
      <w:r>
        <w:rPr>
          <w:noProof/>
        </w:rPr>
      </w:r>
      <w:r>
        <w:rPr>
          <w:noProof/>
        </w:rPr>
        <w:fldChar w:fldCharType="separate"/>
      </w:r>
      <w:r>
        <w:rPr>
          <w:noProof/>
        </w:rPr>
        <w:t>37</w:t>
      </w:r>
      <w:r>
        <w:rPr>
          <w:noProof/>
        </w:rPr>
        <w:fldChar w:fldCharType="end"/>
      </w:r>
    </w:p>
    <w:p w14:paraId="6A2C96BD" w14:textId="5FB9EEDA"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3.1.2</w:t>
      </w:r>
      <w:r>
        <w:rPr>
          <w:rFonts w:asciiTheme="minorHAnsi" w:eastAsiaTheme="minorEastAsia" w:hAnsiTheme="minorHAnsi"/>
          <w:iCs w:val="0"/>
          <w:noProof/>
          <w:color w:val="auto"/>
          <w:sz w:val="24"/>
          <w:szCs w:val="24"/>
          <w:lang w:bidi="he-IL"/>
        </w:rPr>
        <w:tab/>
      </w:r>
      <w:r>
        <w:rPr>
          <w:noProof/>
        </w:rPr>
        <w:t>Submit a Request</w:t>
      </w:r>
      <w:r>
        <w:rPr>
          <w:noProof/>
        </w:rPr>
        <w:tab/>
      </w:r>
      <w:r>
        <w:rPr>
          <w:noProof/>
        </w:rPr>
        <w:fldChar w:fldCharType="begin"/>
      </w:r>
      <w:r>
        <w:rPr>
          <w:noProof/>
        </w:rPr>
        <w:instrText xml:space="preserve"> PAGEREF _Toc63415266 \h </w:instrText>
      </w:r>
      <w:r>
        <w:rPr>
          <w:noProof/>
        </w:rPr>
      </w:r>
      <w:r>
        <w:rPr>
          <w:noProof/>
        </w:rPr>
        <w:fldChar w:fldCharType="separate"/>
      </w:r>
      <w:r>
        <w:rPr>
          <w:noProof/>
        </w:rPr>
        <w:t>39</w:t>
      </w:r>
      <w:r>
        <w:rPr>
          <w:noProof/>
        </w:rPr>
        <w:fldChar w:fldCharType="end"/>
      </w:r>
    </w:p>
    <w:p w14:paraId="4B9FAD7F" w14:textId="416A2C83" w:rsidR="000A7255" w:rsidRDefault="000A7255">
      <w:pPr>
        <w:pStyle w:val="TOC1"/>
        <w:rPr>
          <w:rFonts w:asciiTheme="minorHAnsi" w:eastAsiaTheme="minorEastAsia" w:hAnsiTheme="minorHAnsi"/>
          <w:b w:val="0"/>
          <w:bCs w:val="0"/>
          <w:caps w:val="0"/>
          <w:noProof/>
          <w:color w:val="auto"/>
          <w:sz w:val="24"/>
          <w:szCs w:val="24"/>
          <w:lang w:bidi="he-IL"/>
        </w:rPr>
      </w:pPr>
      <w:r>
        <w:rPr>
          <w:noProof/>
        </w:rPr>
        <w:t>4</w:t>
      </w:r>
      <w:r>
        <w:rPr>
          <w:rFonts w:asciiTheme="minorHAnsi" w:eastAsiaTheme="minorEastAsia" w:hAnsiTheme="minorHAnsi"/>
          <w:b w:val="0"/>
          <w:bCs w:val="0"/>
          <w:caps w:val="0"/>
          <w:noProof/>
          <w:color w:val="auto"/>
          <w:sz w:val="24"/>
          <w:szCs w:val="24"/>
          <w:lang w:bidi="he-IL"/>
        </w:rPr>
        <w:tab/>
      </w:r>
      <w:r>
        <w:rPr>
          <w:noProof/>
        </w:rPr>
        <w:t>Customer direct Requests</w:t>
      </w:r>
      <w:r>
        <w:rPr>
          <w:noProof/>
        </w:rPr>
        <w:tab/>
      </w:r>
      <w:r>
        <w:rPr>
          <w:noProof/>
        </w:rPr>
        <w:fldChar w:fldCharType="begin"/>
      </w:r>
      <w:r>
        <w:rPr>
          <w:noProof/>
        </w:rPr>
        <w:instrText xml:space="preserve"> PAGEREF _Toc63415267 \h </w:instrText>
      </w:r>
      <w:r>
        <w:rPr>
          <w:noProof/>
        </w:rPr>
      </w:r>
      <w:r>
        <w:rPr>
          <w:noProof/>
        </w:rPr>
        <w:fldChar w:fldCharType="separate"/>
      </w:r>
      <w:r>
        <w:rPr>
          <w:noProof/>
        </w:rPr>
        <w:t>40</w:t>
      </w:r>
      <w:r>
        <w:rPr>
          <w:noProof/>
        </w:rPr>
        <w:fldChar w:fldCharType="end"/>
      </w:r>
    </w:p>
    <w:p w14:paraId="47CFBD00" w14:textId="3E28ED73"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4.1</w:t>
      </w:r>
      <w:r>
        <w:rPr>
          <w:rFonts w:asciiTheme="minorHAnsi" w:eastAsiaTheme="minorEastAsia" w:hAnsiTheme="minorHAnsi"/>
          <w:smallCaps w:val="0"/>
          <w:noProof/>
          <w:color w:val="auto"/>
          <w:sz w:val="24"/>
          <w:szCs w:val="24"/>
          <w:lang w:bidi="he-IL"/>
        </w:rPr>
        <w:tab/>
      </w:r>
      <w:r>
        <w:rPr>
          <w:noProof/>
        </w:rPr>
        <w:t>DPM Customer’s Built-in User Interface</w:t>
      </w:r>
      <w:r>
        <w:rPr>
          <w:noProof/>
        </w:rPr>
        <w:tab/>
      </w:r>
      <w:r>
        <w:rPr>
          <w:noProof/>
        </w:rPr>
        <w:fldChar w:fldCharType="begin"/>
      </w:r>
      <w:r>
        <w:rPr>
          <w:noProof/>
        </w:rPr>
        <w:instrText xml:space="preserve"> PAGEREF _Toc63415268 \h </w:instrText>
      </w:r>
      <w:r>
        <w:rPr>
          <w:noProof/>
        </w:rPr>
      </w:r>
      <w:r>
        <w:rPr>
          <w:noProof/>
        </w:rPr>
        <w:fldChar w:fldCharType="separate"/>
      </w:r>
      <w:r>
        <w:rPr>
          <w:noProof/>
        </w:rPr>
        <w:t>41</w:t>
      </w:r>
      <w:r>
        <w:rPr>
          <w:noProof/>
        </w:rPr>
        <w:fldChar w:fldCharType="end"/>
      </w:r>
    </w:p>
    <w:p w14:paraId="07927701" w14:textId="41B1E1E5"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4.1.1</w:t>
      </w:r>
      <w:r>
        <w:rPr>
          <w:rFonts w:asciiTheme="minorHAnsi" w:eastAsiaTheme="minorEastAsia" w:hAnsiTheme="minorHAnsi"/>
          <w:iCs w:val="0"/>
          <w:noProof/>
          <w:color w:val="auto"/>
          <w:sz w:val="24"/>
          <w:szCs w:val="24"/>
          <w:lang w:bidi="he-IL"/>
        </w:rPr>
        <w:tab/>
      </w:r>
      <w:r>
        <w:rPr>
          <w:noProof/>
        </w:rPr>
        <w:t>Customer Dashboard</w:t>
      </w:r>
      <w:r>
        <w:rPr>
          <w:noProof/>
        </w:rPr>
        <w:tab/>
      </w:r>
      <w:r>
        <w:rPr>
          <w:noProof/>
        </w:rPr>
        <w:fldChar w:fldCharType="begin"/>
      </w:r>
      <w:r>
        <w:rPr>
          <w:noProof/>
        </w:rPr>
        <w:instrText xml:space="preserve"> PAGEREF _Toc63415269 \h </w:instrText>
      </w:r>
      <w:r>
        <w:rPr>
          <w:noProof/>
        </w:rPr>
      </w:r>
      <w:r>
        <w:rPr>
          <w:noProof/>
        </w:rPr>
        <w:fldChar w:fldCharType="separate"/>
      </w:r>
      <w:r>
        <w:rPr>
          <w:noProof/>
        </w:rPr>
        <w:t>41</w:t>
      </w:r>
      <w:r>
        <w:rPr>
          <w:noProof/>
        </w:rPr>
        <w:fldChar w:fldCharType="end"/>
      </w:r>
    </w:p>
    <w:p w14:paraId="18EC1837" w14:textId="2247B6F4"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4.1.2</w:t>
      </w:r>
      <w:r>
        <w:rPr>
          <w:rFonts w:asciiTheme="minorHAnsi" w:eastAsiaTheme="minorEastAsia" w:hAnsiTheme="minorHAnsi"/>
          <w:iCs w:val="0"/>
          <w:noProof/>
          <w:color w:val="auto"/>
          <w:sz w:val="24"/>
          <w:szCs w:val="24"/>
          <w:lang w:bidi="he-IL"/>
        </w:rPr>
        <w:tab/>
      </w:r>
      <w:r>
        <w:rPr>
          <w:noProof/>
        </w:rPr>
        <w:t>Customer Submits a Request</w:t>
      </w:r>
      <w:r>
        <w:rPr>
          <w:noProof/>
        </w:rPr>
        <w:tab/>
      </w:r>
      <w:r>
        <w:rPr>
          <w:noProof/>
        </w:rPr>
        <w:fldChar w:fldCharType="begin"/>
      </w:r>
      <w:r>
        <w:rPr>
          <w:noProof/>
        </w:rPr>
        <w:instrText xml:space="preserve"> PAGEREF _Toc63415270 \h </w:instrText>
      </w:r>
      <w:r>
        <w:rPr>
          <w:noProof/>
        </w:rPr>
      </w:r>
      <w:r>
        <w:rPr>
          <w:noProof/>
        </w:rPr>
        <w:fldChar w:fldCharType="separate"/>
      </w:r>
      <w:r>
        <w:rPr>
          <w:noProof/>
        </w:rPr>
        <w:t>41</w:t>
      </w:r>
      <w:r>
        <w:rPr>
          <w:noProof/>
        </w:rPr>
        <w:fldChar w:fldCharType="end"/>
      </w:r>
    </w:p>
    <w:p w14:paraId="3469A7F5" w14:textId="4C13CA5E"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4.1.3</w:t>
      </w:r>
      <w:r>
        <w:rPr>
          <w:rFonts w:asciiTheme="minorHAnsi" w:eastAsiaTheme="minorEastAsia" w:hAnsiTheme="minorHAnsi"/>
          <w:iCs w:val="0"/>
          <w:noProof/>
          <w:color w:val="auto"/>
          <w:sz w:val="24"/>
          <w:szCs w:val="24"/>
          <w:lang w:bidi="he-IL"/>
        </w:rPr>
        <w:tab/>
      </w:r>
      <w:r>
        <w:rPr>
          <w:noProof/>
        </w:rPr>
        <w:t>Customer View Requests</w:t>
      </w:r>
      <w:r>
        <w:rPr>
          <w:noProof/>
        </w:rPr>
        <w:tab/>
      </w:r>
      <w:r>
        <w:rPr>
          <w:noProof/>
        </w:rPr>
        <w:fldChar w:fldCharType="begin"/>
      </w:r>
      <w:r>
        <w:rPr>
          <w:noProof/>
        </w:rPr>
        <w:instrText xml:space="preserve"> PAGEREF _Toc63415271 \h </w:instrText>
      </w:r>
      <w:r>
        <w:rPr>
          <w:noProof/>
        </w:rPr>
      </w:r>
      <w:r>
        <w:rPr>
          <w:noProof/>
        </w:rPr>
        <w:fldChar w:fldCharType="separate"/>
      </w:r>
      <w:r>
        <w:rPr>
          <w:noProof/>
        </w:rPr>
        <w:t>42</w:t>
      </w:r>
      <w:r>
        <w:rPr>
          <w:noProof/>
        </w:rPr>
        <w:fldChar w:fldCharType="end"/>
      </w:r>
    </w:p>
    <w:p w14:paraId="545D41C3" w14:textId="40494810"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4.2</w:t>
      </w:r>
      <w:r>
        <w:rPr>
          <w:rFonts w:asciiTheme="minorHAnsi" w:eastAsiaTheme="minorEastAsia" w:hAnsiTheme="minorHAnsi"/>
          <w:smallCaps w:val="0"/>
          <w:noProof/>
          <w:color w:val="auto"/>
          <w:sz w:val="24"/>
          <w:szCs w:val="24"/>
          <w:lang w:bidi="he-IL"/>
        </w:rPr>
        <w:tab/>
      </w:r>
      <w:r>
        <w:rPr>
          <w:noProof/>
        </w:rPr>
        <w:t>DPM APIs for Customer Requests</w:t>
      </w:r>
      <w:r>
        <w:rPr>
          <w:noProof/>
        </w:rPr>
        <w:tab/>
      </w:r>
      <w:r>
        <w:rPr>
          <w:noProof/>
        </w:rPr>
        <w:fldChar w:fldCharType="begin"/>
      </w:r>
      <w:r>
        <w:rPr>
          <w:noProof/>
        </w:rPr>
        <w:instrText xml:space="preserve"> PAGEREF _Toc63415272 \h </w:instrText>
      </w:r>
      <w:r>
        <w:rPr>
          <w:noProof/>
        </w:rPr>
      </w:r>
      <w:r>
        <w:rPr>
          <w:noProof/>
        </w:rPr>
        <w:fldChar w:fldCharType="separate"/>
      </w:r>
      <w:r>
        <w:rPr>
          <w:noProof/>
        </w:rPr>
        <w:t>44</w:t>
      </w:r>
      <w:r>
        <w:rPr>
          <w:noProof/>
        </w:rPr>
        <w:fldChar w:fldCharType="end"/>
      </w:r>
    </w:p>
    <w:p w14:paraId="18B0B4ED" w14:textId="16CAA19A" w:rsidR="000A7255" w:rsidRDefault="000A7255">
      <w:pPr>
        <w:pStyle w:val="TOC1"/>
        <w:rPr>
          <w:rFonts w:asciiTheme="minorHAnsi" w:eastAsiaTheme="minorEastAsia" w:hAnsiTheme="minorHAnsi"/>
          <w:b w:val="0"/>
          <w:bCs w:val="0"/>
          <w:caps w:val="0"/>
          <w:noProof/>
          <w:color w:val="auto"/>
          <w:sz w:val="24"/>
          <w:szCs w:val="24"/>
          <w:lang w:bidi="he-IL"/>
        </w:rPr>
      </w:pPr>
      <w:r>
        <w:rPr>
          <w:noProof/>
        </w:rPr>
        <w:t>5</w:t>
      </w:r>
      <w:r>
        <w:rPr>
          <w:rFonts w:asciiTheme="minorHAnsi" w:eastAsiaTheme="minorEastAsia" w:hAnsiTheme="minorHAnsi"/>
          <w:b w:val="0"/>
          <w:bCs w:val="0"/>
          <w:caps w:val="0"/>
          <w:noProof/>
          <w:color w:val="auto"/>
          <w:sz w:val="24"/>
          <w:szCs w:val="24"/>
          <w:lang w:bidi="he-IL"/>
        </w:rPr>
        <w:tab/>
      </w:r>
      <w:r>
        <w:rPr>
          <w:noProof/>
        </w:rPr>
        <w:t>Steward User Interface</w:t>
      </w:r>
      <w:r>
        <w:rPr>
          <w:noProof/>
        </w:rPr>
        <w:tab/>
      </w:r>
      <w:r>
        <w:rPr>
          <w:noProof/>
        </w:rPr>
        <w:fldChar w:fldCharType="begin"/>
      </w:r>
      <w:r>
        <w:rPr>
          <w:noProof/>
        </w:rPr>
        <w:instrText xml:space="preserve"> PAGEREF _Toc63415273 \h </w:instrText>
      </w:r>
      <w:r>
        <w:rPr>
          <w:noProof/>
        </w:rPr>
      </w:r>
      <w:r>
        <w:rPr>
          <w:noProof/>
        </w:rPr>
        <w:fldChar w:fldCharType="separate"/>
      </w:r>
      <w:r>
        <w:rPr>
          <w:noProof/>
        </w:rPr>
        <w:t>44</w:t>
      </w:r>
      <w:r>
        <w:rPr>
          <w:noProof/>
        </w:rPr>
        <w:fldChar w:fldCharType="end"/>
      </w:r>
    </w:p>
    <w:p w14:paraId="4E19AED4" w14:textId="79127AD2"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5.1</w:t>
      </w:r>
      <w:r>
        <w:rPr>
          <w:rFonts w:asciiTheme="minorHAnsi" w:eastAsiaTheme="minorEastAsia" w:hAnsiTheme="minorHAnsi"/>
          <w:smallCaps w:val="0"/>
          <w:noProof/>
          <w:color w:val="auto"/>
          <w:sz w:val="24"/>
          <w:szCs w:val="24"/>
          <w:lang w:bidi="he-IL"/>
        </w:rPr>
        <w:tab/>
      </w:r>
      <w:r>
        <w:rPr>
          <w:noProof/>
        </w:rPr>
        <w:t>Steward Dashboard</w:t>
      </w:r>
      <w:r>
        <w:rPr>
          <w:noProof/>
        </w:rPr>
        <w:tab/>
      </w:r>
      <w:r>
        <w:rPr>
          <w:noProof/>
        </w:rPr>
        <w:fldChar w:fldCharType="begin"/>
      </w:r>
      <w:r>
        <w:rPr>
          <w:noProof/>
        </w:rPr>
        <w:instrText xml:space="preserve"> PAGEREF _Toc63415274 \h </w:instrText>
      </w:r>
      <w:r>
        <w:rPr>
          <w:noProof/>
        </w:rPr>
      </w:r>
      <w:r>
        <w:rPr>
          <w:noProof/>
        </w:rPr>
        <w:fldChar w:fldCharType="separate"/>
      </w:r>
      <w:r>
        <w:rPr>
          <w:noProof/>
        </w:rPr>
        <w:t>44</w:t>
      </w:r>
      <w:r>
        <w:rPr>
          <w:noProof/>
        </w:rPr>
        <w:fldChar w:fldCharType="end"/>
      </w:r>
    </w:p>
    <w:p w14:paraId="4A54E6D6" w14:textId="5D1FB726"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5.1.1</w:t>
      </w:r>
      <w:r>
        <w:rPr>
          <w:rFonts w:asciiTheme="minorHAnsi" w:eastAsiaTheme="minorEastAsia" w:hAnsiTheme="minorHAnsi"/>
          <w:iCs w:val="0"/>
          <w:noProof/>
          <w:color w:val="auto"/>
          <w:sz w:val="24"/>
          <w:szCs w:val="24"/>
          <w:lang w:bidi="he-IL"/>
        </w:rPr>
        <w:tab/>
      </w:r>
      <w:r>
        <w:rPr>
          <w:noProof/>
        </w:rPr>
        <w:t>Steward Dashboard Filters</w:t>
      </w:r>
      <w:r>
        <w:rPr>
          <w:noProof/>
        </w:rPr>
        <w:tab/>
      </w:r>
      <w:r>
        <w:rPr>
          <w:noProof/>
        </w:rPr>
        <w:fldChar w:fldCharType="begin"/>
      </w:r>
      <w:r>
        <w:rPr>
          <w:noProof/>
        </w:rPr>
        <w:instrText xml:space="preserve"> PAGEREF _Toc63415275 \h </w:instrText>
      </w:r>
      <w:r>
        <w:rPr>
          <w:noProof/>
        </w:rPr>
      </w:r>
      <w:r>
        <w:rPr>
          <w:noProof/>
        </w:rPr>
        <w:fldChar w:fldCharType="separate"/>
      </w:r>
      <w:r>
        <w:rPr>
          <w:noProof/>
        </w:rPr>
        <w:t>45</w:t>
      </w:r>
      <w:r>
        <w:rPr>
          <w:noProof/>
        </w:rPr>
        <w:fldChar w:fldCharType="end"/>
      </w:r>
    </w:p>
    <w:p w14:paraId="36288831" w14:textId="4E878E74"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5.1.2</w:t>
      </w:r>
      <w:r>
        <w:rPr>
          <w:rFonts w:asciiTheme="minorHAnsi" w:eastAsiaTheme="minorEastAsia" w:hAnsiTheme="minorHAnsi"/>
          <w:iCs w:val="0"/>
          <w:noProof/>
          <w:color w:val="auto"/>
          <w:sz w:val="24"/>
          <w:szCs w:val="24"/>
          <w:lang w:bidi="he-IL"/>
        </w:rPr>
        <w:tab/>
      </w:r>
      <w:r>
        <w:rPr>
          <w:noProof/>
        </w:rPr>
        <w:t>Steward Dashboard Totals</w:t>
      </w:r>
      <w:r>
        <w:rPr>
          <w:noProof/>
        </w:rPr>
        <w:tab/>
      </w:r>
      <w:r>
        <w:rPr>
          <w:noProof/>
        </w:rPr>
        <w:fldChar w:fldCharType="begin"/>
      </w:r>
      <w:r>
        <w:rPr>
          <w:noProof/>
        </w:rPr>
        <w:instrText xml:space="preserve"> PAGEREF _Toc63415276 \h </w:instrText>
      </w:r>
      <w:r>
        <w:rPr>
          <w:noProof/>
        </w:rPr>
      </w:r>
      <w:r>
        <w:rPr>
          <w:noProof/>
        </w:rPr>
        <w:fldChar w:fldCharType="separate"/>
      </w:r>
      <w:r>
        <w:rPr>
          <w:noProof/>
        </w:rPr>
        <w:t>45</w:t>
      </w:r>
      <w:r>
        <w:rPr>
          <w:noProof/>
        </w:rPr>
        <w:fldChar w:fldCharType="end"/>
      </w:r>
    </w:p>
    <w:p w14:paraId="4BFDA195" w14:textId="48A34210"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5.1.3</w:t>
      </w:r>
      <w:r>
        <w:rPr>
          <w:rFonts w:asciiTheme="minorHAnsi" w:eastAsiaTheme="minorEastAsia" w:hAnsiTheme="minorHAnsi"/>
          <w:iCs w:val="0"/>
          <w:noProof/>
          <w:color w:val="auto"/>
          <w:sz w:val="24"/>
          <w:szCs w:val="24"/>
          <w:lang w:bidi="he-IL"/>
        </w:rPr>
        <w:tab/>
      </w:r>
      <w:r>
        <w:rPr>
          <w:noProof/>
        </w:rPr>
        <w:t>Steward Graphs</w:t>
      </w:r>
      <w:r>
        <w:rPr>
          <w:noProof/>
        </w:rPr>
        <w:tab/>
      </w:r>
      <w:r>
        <w:rPr>
          <w:noProof/>
        </w:rPr>
        <w:fldChar w:fldCharType="begin"/>
      </w:r>
      <w:r>
        <w:rPr>
          <w:noProof/>
        </w:rPr>
        <w:instrText xml:space="preserve"> PAGEREF _Toc63415277 \h </w:instrText>
      </w:r>
      <w:r>
        <w:rPr>
          <w:noProof/>
        </w:rPr>
      </w:r>
      <w:r>
        <w:rPr>
          <w:noProof/>
        </w:rPr>
        <w:fldChar w:fldCharType="separate"/>
      </w:r>
      <w:r>
        <w:rPr>
          <w:noProof/>
        </w:rPr>
        <w:t>46</w:t>
      </w:r>
      <w:r>
        <w:rPr>
          <w:noProof/>
        </w:rPr>
        <w:fldChar w:fldCharType="end"/>
      </w:r>
    </w:p>
    <w:p w14:paraId="5C2CAC8A" w14:textId="2B57DF7F"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5.2</w:t>
      </w:r>
      <w:r>
        <w:rPr>
          <w:rFonts w:asciiTheme="minorHAnsi" w:eastAsiaTheme="minorEastAsia" w:hAnsiTheme="minorHAnsi"/>
          <w:smallCaps w:val="0"/>
          <w:noProof/>
          <w:color w:val="auto"/>
          <w:sz w:val="24"/>
          <w:szCs w:val="24"/>
          <w:lang w:bidi="he-IL"/>
        </w:rPr>
        <w:tab/>
      </w:r>
      <w:r>
        <w:rPr>
          <w:noProof/>
        </w:rPr>
        <w:t>Tasks List</w:t>
      </w:r>
      <w:r>
        <w:rPr>
          <w:noProof/>
        </w:rPr>
        <w:tab/>
      </w:r>
      <w:r>
        <w:rPr>
          <w:noProof/>
        </w:rPr>
        <w:fldChar w:fldCharType="begin"/>
      </w:r>
      <w:r>
        <w:rPr>
          <w:noProof/>
        </w:rPr>
        <w:instrText xml:space="preserve"> PAGEREF _Toc63415278 \h </w:instrText>
      </w:r>
      <w:r>
        <w:rPr>
          <w:noProof/>
        </w:rPr>
      </w:r>
      <w:r>
        <w:rPr>
          <w:noProof/>
        </w:rPr>
        <w:fldChar w:fldCharType="separate"/>
      </w:r>
      <w:r>
        <w:rPr>
          <w:noProof/>
        </w:rPr>
        <w:t>46</w:t>
      </w:r>
      <w:r>
        <w:rPr>
          <w:noProof/>
        </w:rPr>
        <w:fldChar w:fldCharType="end"/>
      </w:r>
    </w:p>
    <w:p w14:paraId="38E41B0D" w14:textId="443CD7CA"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5.3</w:t>
      </w:r>
      <w:r>
        <w:rPr>
          <w:rFonts w:asciiTheme="minorHAnsi" w:eastAsiaTheme="minorEastAsia" w:hAnsiTheme="minorHAnsi"/>
          <w:smallCaps w:val="0"/>
          <w:noProof/>
          <w:color w:val="auto"/>
          <w:sz w:val="24"/>
          <w:szCs w:val="24"/>
          <w:lang w:bidi="he-IL"/>
        </w:rPr>
        <w:tab/>
      </w:r>
      <w:r>
        <w:rPr>
          <w:noProof/>
        </w:rPr>
        <w:t>Executing a Task</w:t>
      </w:r>
      <w:r>
        <w:rPr>
          <w:noProof/>
        </w:rPr>
        <w:tab/>
      </w:r>
      <w:r>
        <w:rPr>
          <w:noProof/>
        </w:rPr>
        <w:fldChar w:fldCharType="begin"/>
      </w:r>
      <w:r>
        <w:rPr>
          <w:noProof/>
        </w:rPr>
        <w:instrText xml:space="preserve"> PAGEREF _Toc63415279 \h </w:instrText>
      </w:r>
      <w:r>
        <w:rPr>
          <w:noProof/>
        </w:rPr>
      </w:r>
      <w:r>
        <w:rPr>
          <w:noProof/>
        </w:rPr>
        <w:fldChar w:fldCharType="separate"/>
      </w:r>
      <w:r>
        <w:rPr>
          <w:noProof/>
        </w:rPr>
        <w:t>47</w:t>
      </w:r>
      <w:r>
        <w:rPr>
          <w:noProof/>
        </w:rPr>
        <w:fldChar w:fldCharType="end"/>
      </w:r>
    </w:p>
    <w:p w14:paraId="21EE914C" w14:textId="73545417"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5.4</w:t>
      </w:r>
      <w:r>
        <w:rPr>
          <w:rFonts w:asciiTheme="minorHAnsi" w:eastAsiaTheme="minorEastAsia" w:hAnsiTheme="minorHAnsi"/>
          <w:smallCaps w:val="0"/>
          <w:noProof/>
          <w:color w:val="auto"/>
          <w:sz w:val="24"/>
          <w:szCs w:val="24"/>
          <w:lang w:bidi="he-IL"/>
        </w:rPr>
        <w:tab/>
      </w:r>
      <w:r>
        <w:rPr>
          <w:noProof/>
        </w:rPr>
        <w:t>Task Details</w:t>
      </w:r>
      <w:r>
        <w:rPr>
          <w:noProof/>
        </w:rPr>
        <w:tab/>
      </w:r>
      <w:r>
        <w:rPr>
          <w:noProof/>
        </w:rPr>
        <w:fldChar w:fldCharType="begin"/>
      </w:r>
      <w:r>
        <w:rPr>
          <w:noProof/>
        </w:rPr>
        <w:instrText xml:space="preserve"> PAGEREF _Toc63415280 \h </w:instrText>
      </w:r>
      <w:r>
        <w:rPr>
          <w:noProof/>
        </w:rPr>
      </w:r>
      <w:r>
        <w:rPr>
          <w:noProof/>
        </w:rPr>
        <w:fldChar w:fldCharType="separate"/>
      </w:r>
      <w:r>
        <w:rPr>
          <w:noProof/>
        </w:rPr>
        <w:t>48</w:t>
      </w:r>
      <w:r>
        <w:rPr>
          <w:noProof/>
        </w:rPr>
        <w:fldChar w:fldCharType="end"/>
      </w:r>
    </w:p>
    <w:p w14:paraId="5848E6B3" w14:textId="01896913"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5.4.1</w:t>
      </w:r>
      <w:r>
        <w:rPr>
          <w:rFonts w:asciiTheme="minorHAnsi" w:eastAsiaTheme="minorEastAsia" w:hAnsiTheme="minorHAnsi"/>
          <w:iCs w:val="0"/>
          <w:noProof/>
          <w:color w:val="auto"/>
          <w:sz w:val="24"/>
          <w:szCs w:val="24"/>
          <w:lang w:bidi="he-IL"/>
        </w:rPr>
        <w:tab/>
      </w:r>
      <w:r>
        <w:rPr>
          <w:noProof/>
        </w:rPr>
        <w:t>Progress Bar</w:t>
      </w:r>
      <w:r>
        <w:rPr>
          <w:noProof/>
        </w:rPr>
        <w:tab/>
      </w:r>
      <w:r>
        <w:rPr>
          <w:noProof/>
        </w:rPr>
        <w:fldChar w:fldCharType="begin"/>
      </w:r>
      <w:r>
        <w:rPr>
          <w:noProof/>
        </w:rPr>
        <w:instrText xml:space="preserve"> PAGEREF _Toc63415281 \h </w:instrText>
      </w:r>
      <w:r>
        <w:rPr>
          <w:noProof/>
        </w:rPr>
      </w:r>
      <w:r>
        <w:rPr>
          <w:noProof/>
        </w:rPr>
        <w:fldChar w:fldCharType="separate"/>
      </w:r>
      <w:r>
        <w:rPr>
          <w:noProof/>
        </w:rPr>
        <w:t>49</w:t>
      </w:r>
      <w:r>
        <w:rPr>
          <w:noProof/>
        </w:rPr>
        <w:fldChar w:fldCharType="end"/>
      </w:r>
    </w:p>
    <w:p w14:paraId="7FC755E9" w14:textId="2432D55F" w:rsidR="000A7255" w:rsidRDefault="000A7255">
      <w:pPr>
        <w:pStyle w:val="TOC1"/>
        <w:rPr>
          <w:rFonts w:asciiTheme="minorHAnsi" w:eastAsiaTheme="minorEastAsia" w:hAnsiTheme="minorHAnsi"/>
          <w:b w:val="0"/>
          <w:bCs w:val="0"/>
          <w:caps w:val="0"/>
          <w:noProof/>
          <w:color w:val="auto"/>
          <w:sz w:val="24"/>
          <w:szCs w:val="24"/>
          <w:lang w:bidi="he-IL"/>
        </w:rPr>
      </w:pPr>
      <w:r>
        <w:rPr>
          <w:noProof/>
        </w:rPr>
        <w:t>6</w:t>
      </w:r>
      <w:r>
        <w:rPr>
          <w:rFonts w:asciiTheme="minorHAnsi" w:eastAsiaTheme="minorEastAsia" w:hAnsiTheme="minorHAnsi"/>
          <w:b w:val="0"/>
          <w:bCs w:val="0"/>
          <w:caps w:val="0"/>
          <w:noProof/>
          <w:color w:val="auto"/>
          <w:sz w:val="24"/>
          <w:szCs w:val="24"/>
          <w:lang w:bidi="he-IL"/>
        </w:rPr>
        <w:tab/>
      </w:r>
      <w:r>
        <w:rPr>
          <w:noProof/>
        </w:rPr>
        <w:t>Case Owner User Interface</w:t>
      </w:r>
      <w:r>
        <w:rPr>
          <w:noProof/>
        </w:rPr>
        <w:tab/>
      </w:r>
      <w:r>
        <w:rPr>
          <w:noProof/>
        </w:rPr>
        <w:fldChar w:fldCharType="begin"/>
      </w:r>
      <w:r>
        <w:rPr>
          <w:noProof/>
        </w:rPr>
        <w:instrText xml:space="preserve"> PAGEREF _Toc63415282 \h </w:instrText>
      </w:r>
      <w:r>
        <w:rPr>
          <w:noProof/>
        </w:rPr>
      </w:r>
      <w:r>
        <w:rPr>
          <w:noProof/>
        </w:rPr>
        <w:fldChar w:fldCharType="separate"/>
      </w:r>
      <w:r>
        <w:rPr>
          <w:noProof/>
        </w:rPr>
        <w:t>49</w:t>
      </w:r>
      <w:r>
        <w:rPr>
          <w:noProof/>
        </w:rPr>
        <w:fldChar w:fldCharType="end"/>
      </w:r>
    </w:p>
    <w:p w14:paraId="1D37D9A3" w14:textId="6A410042"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lastRenderedPageBreak/>
        <w:t>6.1</w:t>
      </w:r>
      <w:r>
        <w:rPr>
          <w:rFonts w:asciiTheme="minorHAnsi" w:eastAsiaTheme="minorEastAsia" w:hAnsiTheme="minorHAnsi"/>
          <w:smallCaps w:val="0"/>
          <w:noProof/>
          <w:color w:val="auto"/>
          <w:sz w:val="24"/>
          <w:szCs w:val="24"/>
          <w:lang w:bidi="he-IL"/>
        </w:rPr>
        <w:tab/>
      </w:r>
      <w:r>
        <w:rPr>
          <w:noProof/>
        </w:rPr>
        <w:t>Case Owner Dashboard</w:t>
      </w:r>
      <w:r>
        <w:rPr>
          <w:noProof/>
        </w:rPr>
        <w:tab/>
      </w:r>
      <w:r>
        <w:rPr>
          <w:noProof/>
        </w:rPr>
        <w:fldChar w:fldCharType="begin"/>
      </w:r>
      <w:r>
        <w:rPr>
          <w:noProof/>
        </w:rPr>
        <w:instrText xml:space="preserve"> PAGEREF _Toc63415283 \h </w:instrText>
      </w:r>
      <w:r>
        <w:rPr>
          <w:noProof/>
        </w:rPr>
      </w:r>
      <w:r>
        <w:rPr>
          <w:noProof/>
        </w:rPr>
        <w:fldChar w:fldCharType="separate"/>
      </w:r>
      <w:r>
        <w:rPr>
          <w:noProof/>
        </w:rPr>
        <w:t>49</w:t>
      </w:r>
      <w:r>
        <w:rPr>
          <w:noProof/>
        </w:rPr>
        <w:fldChar w:fldCharType="end"/>
      </w:r>
    </w:p>
    <w:p w14:paraId="02A4FDC9" w14:textId="523C609A"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6.1.1</w:t>
      </w:r>
      <w:r>
        <w:rPr>
          <w:rFonts w:asciiTheme="minorHAnsi" w:eastAsiaTheme="minorEastAsia" w:hAnsiTheme="minorHAnsi"/>
          <w:iCs w:val="0"/>
          <w:noProof/>
          <w:color w:val="auto"/>
          <w:sz w:val="24"/>
          <w:szCs w:val="24"/>
          <w:lang w:bidi="he-IL"/>
        </w:rPr>
        <w:tab/>
      </w:r>
      <w:r>
        <w:rPr>
          <w:noProof/>
        </w:rPr>
        <w:t>Case Owner Dashboard Filters</w:t>
      </w:r>
      <w:r>
        <w:rPr>
          <w:noProof/>
        </w:rPr>
        <w:tab/>
      </w:r>
      <w:r>
        <w:rPr>
          <w:noProof/>
        </w:rPr>
        <w:fldChar w:fldCharType="begin"/>
      </w:r>
      <w:r>
        <w:rPr>
          <w:noProof/>
        </w:rPr>
        <w:instrText xml:space="preserve"> PAGEREF _Toc63415284 \h </w:instrText>
      </w:r>
      <w:r>
        <w:rPr>
          <w:noProof/>
        </w:rPr>
      </w:r>
      <w:r>
        <w:rPr>
          <w:noProof/>
        </w:rPr>
        <w:fldChar w:fldCharType="separate"/>
      </w:r>
      <w:r>
        <w:rPr>
          <w:noProof/>
        </w:rPr>
        <w:t>50</w:t>
      </w:r>
      <w:r>
        <w:rPr>
          <w:noProof/>
        </w:rPr>
        <w:fldChar w:fldCharType="end"/>
      </w:r>
    </w:p>
    <w:p w14:paraId="0EA8CB02" w14:textId="6D5213D9"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6.1.2</w:t>
      </w:r>
      <w:r>
        <w:rPr>
          <w:rFonts w:asciiTheme="minorHAnsi" w:eastAsiaTheme="minorEastAsia" w:hAnsiTheme="minorHAnsi"/>
          <w:iCs w:val="0"/>
          <w:noProof/>
          <w:color w:val="auto"/>
          <w:sz w:val="24"/>
          <w:szCs w:val="24"/>
          <w:lang w:bidi="he-IL"/>
        </w:rPr>
        <w:tab/>
      </w:r>
      <w:r>
        <w:rPr>
          <w:noProof/>
        </w:rPr>
        <w:t>Case Owner Dashboard Totals</w:t>
      </w:r>
      <w:r>
        <w:rPr>
          <w:noProof/>
        </w:rPr>
        <w:tab/>
      </w:r>
      <w:r>
        <w:rPr>
          <w:noProof/>
        </w:rPr>
        <w:fldChar w:fldCharType="begin"/>
      </w:r>
      <w:r>
        <w:rPr>
          <w:noProof/>
        </w:rPr>
        <w:instrText xml:space="preserve"> PAGEREF _Toc63415285 \h </w:instrText>
      </w:r>
      <w:r>
        <w:rPr>
          <w:noProof/>
        </w:rPr>
      </w:r>
      <w:r>
        <w:rPr>
          <w:noProof/>
        </w:rPr>
        <w:fldChar w:fldCharType="separate"/>
      </w:r>
      <w:r>
        <w:rPr>
          <w:noProof/>
        </w:rPr>
        <w:t>50</w:t>
      </w:r>
      <w:r>
        <w:rPr>
          <w:noProof/>
        </w:rPr>
        <w:fldChar w:fldCharType="end"/>
      </w:r>
    </w:p>
    <w:p w14:paraId="7C80CE09" w14:textId="6E2F5AD8"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6.1.3</w:t>
      </w:r>
      <w:r>
        <w:rPr>
          <w:rFonts w:asciiTheme="minorHAnsi" w:eastAsiaTheme="minorEastAsia" w:hAnsiTheme="minorHAnsi"/>
          <w:iCs w:val="0"/>
          <w:noProof/>
          <w:color w:val="auto"/>
          <w:sz w:val="24"/>
          <w:szCs w:val="24"/>
          <w:lang w:bidi="he-IL"/>
        </w:rPr>
        <w:tab/>
      </w:r>
      <w:r>
        <w:rPr>
          <w:noProof/>
        </w:rPr>
        <w:t>Case Owner Graphs</w:t>
      </w:r>
      <w:r>
        <w:rPr>
          <w:noProof/>
        </w:rPr>
        <w:tab/>
      </w:r>
      <w:r>
        <w:rPr>
          <w:noProof/>
        </w:rPr>
        <w:fldChar w:fldCharType="begin"/>
      </w:r>
      <w:r>
        <w:rPr>
          <w:noProof/>
        </w:rPr>
        <w:instrText xml:space="preserve"> PAGEREF _Toc63415286 \h </w:instrText>
      </w:r>
      <w:r>
        <w:rPr>
          <w:noProof/>
        </w:rPr>
      </w:r>
      <w:r>
        <w:rPr>
          <w:noProof/>
        </w:rPr>
        <w:fldChar w:fldCharType="separate"/>
      </w:r>
      <w:r>
        <w:rPr>
          <w:noProof/>
        </w:rPr>
        <w:t>51</w:t>
      </w:r>
      <w:r>
        <w:rPr>
          <w:noProof/>
        </w:rPr>
        <w:fldChar w:fldCharType="end"/>
      </w:r>
    </w:p>
    <w:p w14:paraId="746D3CF5" w14:textId="59D98AC3"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6.2</w:t>
      </w:r>
      <w:r>
        <w:rPr>
          <w:rFonts w:asciiTheme="minorHAnsi" w:eastAsiaTheme="minorEastAsia" w:hAnsiTheme="minorHAnsi"/>
          <w:smallCaps w:val="0"/>
          <w:noProof/>
          <w:color w:val="auto"/>
          <w:sz w:val="24"/>
          <w:szCs w:val="24"/>
          <w:lang w:bidi="he-IL"/>
        </w:rPr>
        <w:tab/>
      </w:r>
      <w:r>
        <w:rPr>
          <w:noProof/>
        </w:rPr>
        <w:t>Case Owner Requests List</w:t>
      </w:r>
      <w:r>
        <w:rPr>
          <w:noProof/>
        </w:rPr>
        <w:tab/>
      </w:r>
      <w:r>
        <w:rPr>
          <w:noProof/>
        </w:rPr>
        <w:fldChar w:fldCharType="begin"/>
      </w:r>
      <w:r>
        <w:rPr>
          <w:noProof/>
        </w:rPr>
        <w:instrText xml:space="preserve"> PAGEREF _Toc63415287 \h </w:instrText>
      </w:r>
      <w:r>
        <w:rPr>
          <w:noProof/>
        </w:rPr>
      </w:r>
      <w:r>
        <w:rPr>
          <w:noProof/>
        </w:rPr>
        <w:fldChar w:fldCharType="separate"/>
      </w:r>
      <w:r>
        <w:rPr>
          <w:noProof/>
        </w:rPr>
        <w:t>51</w:t>
      </w:r>
      <w:r>
        <w:rPr>
          <w:noProof/>
        </w:rPr>
        <w:fldChar w:fldCharType="end"/>
      </w:r>
    </w:p>
    <w:p w14:paraId="1DC86F6D" w14:textId="52B3F208"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6.3</w:t>
      </w:r>
      <w:r>
        <w:rPr>
          <w:rFonts w:asciiTheme="minorHAnsi" w:eastAsiaTheme="minorEastAsia" w:hAnsiTheme="minorHAnsi"/>
          <w:smallCaps w:val="0"/>
          <w:noProof/>
          <w:color w:val="auto"/>
          <w:sz w:val="24"/>
          <w:szCs w:val="24"/>
          <w:lang w:bidi="he-IL"/>
        </w:rPr>
        <w:tab/>
      </w:r>
      <w:r>
        <w:rPr>
          <w:noProof/>
        </w:rPr>
        <w:t>Case Owner Request Details</w:t>
      </w:r>
      <w:r>
        <w:rPr>
          <w:noProof/>
        </w:rPr>
        <w:tab/>
      </w:r>
      <w:r>
        <w:rPr>
          <w:noProof/>
        </w:rPr>
        <w:fldChar w:fldCharType="begin"/>
      </w:r>
      <w:r>
        <w:rPr>
          <w:noProof/>
        </w:rPr>
        <w:instrText xml:space="preserve"> PAGEREF _Toc63415288 \h </w:instrText>
      </w:r>
      <w:r>
        <w:rPr>
          <w:noProof/>
        </w:rPr>
      </w:r>
      <w:r>
        <w:rPr>
          <w:noProof/>
        </w:rPr>
        <w:fldChar w:fldCharType="separate"/>
      </w:r>
      <w:r>
        <w:rPr>
          <w:noProof/>
        </w:rPr>
        <w:t>52</w:t>
      </w:r>
      <w:r>
        <w:rPr>
          <w:noProof/>
        </w:rPr>
        <w:fldChar w:fldCharType="end"/>
      </w:r>
    </w:p>
    <w:p w14:paraId="2D677C25" w14:textId="0BE57B77"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6.4</w:t>
      </w:r>
      <w:r>
        <w:rPr>
          <w:rFonts w:asciiTheme="minorHAnsi" w:eastAsiaTheme="minorEastAsia" w:hAnsiTheme="minorHAnsi"/>
          <w:smallCaps w:val="0"/>
          <w:noProof/>
          <w:color w:val="auto"/>
          <w:sz w:val="24"/>
          <w:szCs w:val="24"/>
          <w:lang w:bidi="he-IL"/>
        </w:rPr>
        <w:tab/>
      </w:r>
      <w:r>
        <w:rPr>
          <w:noProof/>
        </w:rPr>
        <w:t>Case Owner Task Details</w:t>
      </w:r>
      <w:r>
        <w:rPr>
          <w:noProof/>
        </w:rPr>
        <w:tab/>
      </w:r>
      <w:r>
        <w:rPr>
          <w:noProof/>
        </w:rPr>
        <w:fldChar w:fldCharType="begin"/>
      </w:r>
      <w:r>
        <w:rPr>
          <w:noProof/>
        </w:rPr>
        <w:instrText xml:space="preserve"> PAGEREF _Toc63415289 \h </w:instrText>
      </w:r>
      <w:r>
        <w:rPr>
          <w:noProof/>
        </w:rPr>
      </w:r>
      <w:r>
        <w:rPr>
          <w:noProof/>
        </w:rPr>
        <w:fldChar w:fldCharType="separate"/>
      </w:r>
      <w:r>
        <w:rPr>
          <w:noProof/>
        </w:rPr>
        <w:t>54</w:t>
      </w:r>
      <w:r>
        <w:rPr>
          <w:noProof/>
        </w:rPr>
        <w:fldChar w:fldCharType="end"/>
      </w:r>
    </w:p>
    <w:p w14:paraId="76125F38" w14:textId="29F46424" w:rsidR="000A7255" w:rsidRDefault="000A7255">
      <w:pPr>
        <w:pStyle w:val="TOC1"/>
        <w:rPr>
          <w:rFonts w:asciiTheme="minorHAnsi" w:eastAsiaTheme="minorEastAsia" w:hAnsiTheme="minorHAnsi"/>
          <w:b w:val="0"/>
          <w:bCs w:val="0"/>
          <w:caps w:val="0"/>
          <w:noProof/>
          <w:color w:val="auto"/>
          <w:sz w:val="24"/>
          <w:szCs w:val="24"/>
          <w:lang w:bidi="he-IL"/>
        </w:rPr>
      </w:pPr>
      <w:r>
        <w:rPr>
          <w:noProof/>
        </w:rPr>
        <w:t>7</w:t>
      </w:r>
      <w:r>
        <w:rPr>
          <w:rFonts w:asciiTheme="minorHAnsi" w:eastAsiaTheme="minorEastAsia" w:hAnsiTheme="minorHAnsi"/>
          <w:b w:val="0"/>
          <w:bCs w:val="0"/>
          <w:caps w:val="0"/>
          <w:noProof/>
          <w:color w:val="auto"/>
          <w:sz w:val="24"/>
          <w:szCs w:val="24"/>
          <w:lang w:bidi="he-IL"/>
        </w:rPr>
        <w:tab/>
      </w:r>
      <w:r>
        <w:rPr>
          <w:noProof/>
        </w:rPr>
        <w:t>Supervisor User Interface</w:t>
      </w:r>
      <w:r>
        <w:rPr>
          <w:noProof/>
        </w:rPr>
        <w:tab/>
      </w:r>
      <w:r>
        <w:rPr>
          <w:noProof/>
        </w:rPr>
        <w:fldChar w:fldCharType="begin"/>
      </w:r>
      <w:r>
        <w:rPr>
          <w:noProof/>
        </w:rPr>
        <w:instrText xml:space="preserve"> PAGEREF _Toc63415290 \h </w:instrText>
      </w:r>
      <w:r>
        <w:rPr>
          <w:noProof/>
        </w:rPr>
      </w:r>
      <w:r>
        <w:rPr>
          <w:noProof/>
        </w:rPr>
        <w:fldChar w:fldCharType="separate"/>
      </w:r>
      <w:r>
        <w:rPr>
          <w:noProof/>
        </w:rPr>
        <w:t>55</w:t>
      </w:r>
      <w:r>
        <w:rPr>
          <w:noProof/>
        </w:rPr>
        <w:fldChar w:fldCharType="end"/>
      </w:r>
    </w:p>
    <w:p w14:paraId="39DBE7FF" w14:textId="698DCDFD"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7.1</w:t>
      </w:r>
      <w:r>
        <w:rPr>
          <w:rFonts w:asciiTheme="minorHAnsi" w:eastAsiaTheme="minorEastAsia" w:hAnsiTheme="minorHAnsi"/>
          <w:smallCaps w:val="0"/>
          <w:noProof/>
          <w:color w:val="auto"/>
          <w:sz w:val="24"/>
          <w:szCs w:val="24"/>
          <w:lang w:bidi="he-IL"/>
        </w:rPr>
        <w:tab/>
      </w:r>
      <w:r>
        <w:rPr>
          <w:noProof/>
        </w:rPr>
        <w:t>Supervisor Requests Dashboard</w:t>
      </w:r>
      <w:r>
        <w:rPr>
          <w:noProof/>
        </w:rPr>
        <w:tab/>
      </w:r>
      <w:r>
        <w:rPr>
          <w:noProof/>
        </w:rPr>
        <w:fldChar w:fldCharType="begin"/>
      </w:r>
      <w:r>
        <w:rPr>
          <w:noProof/>
        </w:rPr>
        <w:instrText xml:space="preserve"> PAGEREF _Toc63415291 \h </w:instrText>
      </w:r>
      <w:r>
        <w:rPr>
          <w:noProof/>
        </w:rPr>
      </w:r>
      <w:r>
        <w:rPr>
          <w:noProof/>
        </w:rPr>
        <w:fldChar w:fldCharType="separate"/>
      </w:r>
      <w:r>
        <w:rPr>
          <w:noProof/>
        </w:rPr>
        <w:t>56</w:t>
      </w:r>
      <w:r>
        <w:rPr>
          <w:noProof/>
        </w:rPr>
        <w:fldChar w:fldCharType="end"/>
      </w:r>
    </w:p>
    <w:p w14:paraId="445FF6D5" w14:textId="57FC78A0"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7.2</w:t>
      </w:r>
      <w:r>
        <w:rPr>
          <w:rFonts w:asciiTheme="minorHAnsi" w:eastAsiaTheme="minorEastAsia" w:hAnsiTheme="minorHAnsi"/>
          <w:smallCaps w:val="0"/>
          <w:noProof/>
          <w:color w:val="auto"/>
          <w:sz w:val="24"/>
          <w:szCs w:val="24"/>
          <w:lang w:bidi="he-IL"/>
        </w:rPr>
        <w:tab/>
      </w:r>
      <w:r>
        <w:rPr>
          <w:noProof/>
        </w:rPr>
        <w:t>Supervisor Requests List</w:t>
      </w:r>
      <w:r>
        <w:rPr>
          <w:noProof/>
        </w:rPr>
        <w:tab/>
      </w:r>
      <w:r>
        <w:rPr>
          <w:noProof/>
        </w:rPr>
        <w:fldChar w:fldCharType="begin"/>
      </w:r>
      <w:r>
        <w:rPr>
          <w:noProof/>
        </w:rPr>
        <w:instrText xml:space="preserve"> PAGEREF _Toc63415292 \h </w:instrText>
      </w:r>
      <w:r>
        <w:rPr>
          <w:noProof/>
        </w:rPr>
      </w:r>
      <w:r>
        <w:rPr>
          <w:noProof/>
        </w:rPr>
        <w:fldChar w:fldCharType="separate"/>
      </w:r>
      <w:r>
        <w:rPr>
          <w:noProof/>
        </w:rPr>
        <w:t>56</w:t>
      </w:r>
      <w:r>
        <w:rPr>
          <w:noProof/>
        </w:rPr>
        <w:fldChar w:fldCharType="end"/>
      </w:r>
    </w:p>
    <w:p w14:paraId="308D1103" w14:textId="669B7696"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7.3</w:t>
      </w:r>
      <w:r>
        <w:rPr>
          <w:rFonts w:asciiTheme="minorHAnsi" w:eastAsiaTheme="minorEastAsia" w:hAnsiTheme="minorHAnsi"/>
          <w:smallCaps w:val="0"/>
          <w:noProof/>
          <w:color w:val="auto"/>
          <w:sz w:val="24"/>
          <w:szCs w:val="24"/>
          <w:lang w:bidi="he-IL"/>
        </w:rPr>
        <w:tab/>
      </w:r>
      <w:r>
        <w:rPr>
          <w:noProof/>
        </w:rPr>
        <w:t>Supervisor Case Owner Allocation Configuration</w:t>
      </w:r>
      <w:r>
        <w:rPr>
          <w:noProof/>
        </w:rPr>
        <w:tab/>
      </w:r>
      <w:r>
        <w:rPr>
          <w:noProof/>
        </w:rPr>
        <w:fldChar w:fldCharType="begin"/>
      </w:r>
      <w:r>
        <w:rPr>
          <w:noProof/>
        </w:rPr>
        <w:instrText xml:space="preserve"> PAGEREF _Toc63415293 \h </w:instrText>
      </w:r>
      <w:r>
        <w:rPr>
          <w:noProof/>
        </w:rPr>
      </w:r>
      <w:r>
        <w:rPr>
          <w:noProof/>
        </w:rPr>
        <w:fldChar w:fldCharType="separate"/>
      </w:r>
      <w:r>
        <w:rPr>
          <w:noProof/>
        </w:rPr>
        <w:t>56</w:t>
      </w:r>
      <w:r>
        <w:rPr>
          <w:noProof/>
        </w:rPr>
        <w:fldChar w:fldCharType="end"/>
      </w:r>
    </w:p>
    <w:p w14:paraId="2ED26C71" w14:textId="6BC65513"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7.3.1</w:t>
      </w:r>
      <w:r>
        <w:rPr>
          <w:rFonts w:asciiTheme="minorHAnsi" w:eastAsiaTheme="minorEastAsia" w:hAnsiTheme="minorHAnsi"/>
          <w:iCs w:val="0"/>
          <w:noProof/>
          <w:color w:val="auto"/>
          <w:sz w:val="24"/>
          <w:szCs w:val="24"/>
          <w:lang w:bidi="he-IL"/>
        </w:rPr>
        <w:tab/>
      </w:r>
      <w:r>
        <w:rPr>
          <w:noProof/>
        </w:rPr>
        <w:t>Assignment Method</w:t>
      </w:r>
      <w:r>
        <w:rPr>
          <w:noProof/>
        </w:rPr>
        <w:tab/>
      </w:r>
      <w:r>
        <w:rPr>
          <w:noProof/>
        </w:rPr>
        <w:fldChar w:fldCharType="begin"/>
      </w:r>
      <w:r>
        <w:rPr>
          <w:noProof/>
        </w:rPr>
        <w:instrText xml:space="preserve"> PAGEREF _Toc63415294 \h </w:instrText>
      </w:r>
      <w:r>
        <w:rPr>
          <w:noProof/>
        </w:rPr>
      </w:r>
      <w:r>
        <w:rPr>
          <w:noProof/>
        </w:rPr>
        <w:fldChar w:fldCharType="separate"/>
      </w:r>
      <w:r>
        <w:rPr>
          <w:noProof/>
        </w:rPr>
        <w:t>57</w:t>
      </w:r>
      <w:r>
        <w:rPr>
          <w:noProof/>
        </w:rPr>
        <w:fldChar w:fldCharType="end"/>
      </w:r>
    </w:p>
    <w:p w14:paraId="59970869" w14:textId="3437F0FB"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7.3.2</w:t>
      </w:r>
      <w:r>
        <w:rPr>
          <w:rFonts w:asciiTheme="minorHAnsi" w:eastAsiaTheme="minorEastAsia" w:hAnsiTheme="minorHAnsi"/>
          <w:iCs w:val="0"/>
          <w:noProof/>
          <w:color w:val="auto"/>
          <w:sz w:val="24"/>
          <w:szCs w:val="24"/>
          <w:lang w:bidi="he-IL"/>
        </w:rPr>
        <w:tab/>
      </w:r>
      <w:r>
        <w:rPr>
          <w:noProof/>
        </w:rPr>
        <w:t>Assignment Criteria</w:t>
      </w:r>
      <w:r>
        <w:rPr>
          <w:noProof/>
        </w:rPr>
        <w:tab/>
      </w:r>
      <w:r>
        <w:rPr>
          <w:noProof/>
        </w:rPr>
        <w:fldChar w:fldCharType="begin"/>
      </w:r>
      <w:r>
        <w:rPr>
          <w:noProof/>
        </w:rPr>
        <w:instrText xml:space="preserve"> PAGEREF _Toc63415295 \h </w:instrText>
      </w:r>
      <w:r>
        <w:rPr>
          <w:noProof/>
        </w:rPr>
      </w:r>
      <w:r>
        <w:rPr>
          <w:noProof/>
        </w:rPr>
        <w:fldChar w:fldCharType="separate"/>
      </w:r>
      <w:r>
        <w:rPr>
          <w:noProof/>
        </w:rPr>
        <w:t>58</w:t>
      </w:r>
      <w:r>
        <w:rPr>
          <w:noProof/>
        </w:rPr>
        <w:fldChar w:fldCharType="end"/>
      </w:r>
    </w:p>
    <w:p w14:paraId="122A8A6D" w14:textId="5B3A006A" w:rsidR="000A7255" w:rsidRDefault="000A7255">
      <w:pPr>
        <w:pStyle w:val="TOC1"/>
        <w:rPr>
          <w:rFonts w:asciiTheme="minorHAnsi" w:eastAsiaTheme="minorEastAsia" w:hAnsiTheme="minorHAnsi"/>
          <w:b w:val="0"/>
          <w:bCs w:val="0"/>
          <w:caps w:val="0"/>
          <w:noProof/>
          <w:color w:val="auto"/>
          <w:sz w:val="24"/>
          <w:szCs w:val="24"/>
          <w:lang w:bidi="he-IL"/>
        </w:rPr>
      </w:pPr>
      <w:r>
        <w:rPr>
          <w:noProof/>
        </w:rPr>
        <w:t>8</w:t>
      </w:r>
      <w:r>
        <w:rPr>
          <w:rFonts w:asciiTheme="minorHAnsi" w:eastAsiaTheme="minorEastAsia" w:hAnsiTheme="minorHAnsi"/>
          <w:b w:val="0"/>
          <w:bCs w:val="0"/>
          <w:caps w:val="0"/>
          <w:noProof/>
          <w:color w:val="auto"/>
          <w:sz w:val="24"/>
          <w:szCs w:val="24"/>
          <w:lang w:bidi="he-IL"/>
        </w:rPr>
        <w:tab/>
      </w:r>
      <w:r>
        <w:rPr>
          <w:noProof/>
        </w:rPr>
        <w:t>Consent Management</w:t>
      </w:r>
      <w:r>
        <w:rPr>
          <w:noProof/>
        </w:rPr>
        <w:tab/>
      </w:r>
      <w:r>
        <w:rPr>
          <w:noProof/>
        </w:rPr>
        <w:fldChar w:fldCharType="begin"/>
      </w:r>
      <w:r>
        <w:rPr>
          <w:noProof/>
        </w:rPr>
        <w:instrText xml:space="preserve"> PAGEREF _Toc63415296 \h </w:instrText>
      </w:r>
      <w:r>
        <w:rPr>
          <w:noProof/>
        </w:rPr>
      </w:r>
      <w:r>
        <w:rPr>
          <w:noProof/>
        </w:rPr>
        <w:fldChar w:fldCharType="separate"/>
      </w:r>
      <w:r>
        <w:rPr>
          <w:noProof/>
        </w:rPr>
        <w:t>59</w:t>
      </w:r>
      <w:r>
        <w:rPr>
          <w:noProof/>
        </w:rPr>
        <w:fldChar w:fldCharType="end"/>
      </w:r>
    </w:p>
    <w:p w14:paraId="050D28C1" w14:textId="68D08FEE"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8.1</w:t>
      </w:r>
      <w:r>
        <w:rPr>
          <w:rFonts w:asciiTheme="minorHAnsi" w:eastAsiaTheme="minorEastAsia" w:hAnsiTheme="minorHAnsi"/>
          <w:smallCaps w:val="0"/>
          <w:noProof/>
          <w:color w:val="auto"/>
          <w:sz w:val="24"/>
          <w:szCs w:val="24"/>
          <w:lang w:bidi="he-IL"/>
        </w:rPr>
        <w:tab/>
      </w:r>
      <w:r>
        <w:rPr>
          <w:noProof/>
        </w:rPr>
        <w:t>Consent Management Overview</w:t>
      </w:r>
      <w:r>
        <w:rPr>
          <w:noProof/>
        </w:rPr>
        <w:tab/>
      </w:r>
      <w:r>
        <w:rPr>
          <w:noProof/>
        </w:rPr>
        <w:fldChar w:fldCharType="begin"/>
      </w:r>
      <w:r>
        <w:rPr>
          <w:noProof/>
        </w:rPr>
        <w:instrText xml:space="preserve"> PAGEREF _Toc63415297 \h </w:instrText>
      </w:r>
      <w:r>
        <w:rPr>
          <w:noProof/>
        </w:rPr>
      </w:r>
      <w:r>
        <w:rPr>
          <w:noProof/>
        </w:rPr>
        <w:fldChar w:fldCharType="separate"/>
      </w:r>
      <w:r>
        <w:rPr>
          <w:noProof/>
        </w:rPr>
        <w:t>59</w:t>
      </w:r>
      <w:r>
        <w:rPr>
          <w:noProof/>
        </w:rPr>
        <w:fldChar w:fldCharType="end"/>
      </w:r>
    </w:p>
    <w:p w14:paraId="64E12D95" w14:textId="508C4926"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8.2</w:t>
      </w:r>
      <w:r>
        <w:rPr>
          <w:rFonts w:asciiTheme="minorHAnsi" w:eastAsiaTheme="minorEastAsia" w:hAnsiTheme="minorHAnsi"/>
          <w:smallCaps w:val="0"/>
          <w:noProof/>
          <w:color w:val="auto"/>
          <w:sz w:val="24"/>
          <w:szCs w:val="24"/>
          <w:lang w:bidi="he-IL"/>
        </w:rPr>
        <w:tab/>
      </w:r>
      <w:r>
        <w:rPr>
          <w:noProof/>
        </w:rPr>
        <w:t>Consent Topics and Categories Configuration</w:t>
      </w:r>
      <w:r>
        <w:rPr>
          <w:noProof/>
        </w:rPr>
        <w:tab/>
      </w:r>
      <w:r>
        <w:rPr>
          <w:noProof/>
        </w:rPr>
        <w:fldChar w:fldCharType="begin"/>
      </w:r>
      <w:r>
        <w:rPr>
          <w:noProof/>
        </w:rPr>
        <w:instrText xml:space="preserve"> PAGEREF _Toc63415298 \h </w:instrText>
      </w:r>
      <w:r>
        <w:rPr>
          <w:noProof/>
        </w:rPr>
      </w:r>
      <w:r>
        <w:rPr>
          <w:noProof/>
        </w:rPr>
        <w:fldChar w:fldCharType="separate"/>
      </w:r>
      <w:r>
        <w:rPr>
          <w:noProof/>
        </w:rPr>
        <w:t>60</w:t>
      </w:r>
      <w:r>
        <w:rPr>
          <w:noProof/>
        </w:rPr>
        <w:fldChar w:fldCharType="end"/>
      </w:r>
    </w:p>
    <w:p w14:paraId="2D9E932F" w14:textId="7A71A171"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8.2.1</w:t>
      </w:r>
      <w:r>
        <w:rPr>
          <w:rFonts w:asciiTheme="minorHAnsi" w:eastAsiaTheme="minorEastAsia" w:hAnsiTheme="minorHAnsi"/>
          <w:iCs w:val="0"/>
          <w:noProof/>
          <w:color w:val="auto"/>
          <w:sz w:val="24"/>
          <w:szCs w:val="24"/>
          <w:lang w:bidi="he-IL"/>
        </w:rPr>
        <w:tab/>
      </w:r>
      <w:r>
        <w:rPr>
          <w:noProof/>
        </w:rPr>
        <w:t>Consent Topics List</w:t>
      </w:r>
      <w:r>
        <w:rPr>
          <w:noProof/>
        </w:rPr>
        <w:tab/>
      </w:r>
      <w:r>
        <w:rPr>
          <w:noProof/>
        </w:rPr>
        <w:fldChar w:fldCharType="begin"/>
      </w:r>
      <w:r>
        <w:rPr>
          <w:noProof/>
        </w:rPr>
        <w:instrText xml:space="preserve"> PAGEREF _Toc63415299 \h </w:instrText>
      </w:r>
      <w:r>
        <w:rPr>
          <w:noProof/>
        </w:rPr>
      </w:r>
      <w:r>
        <w:rPr>
          <w:noProof/>
        </w:rPr>
        <w:fldChar w:fldCharType="separate"/>
      </w:r>
      <w:r>
        <w:rPr>
          <w:noProof/>
        </w:rPr>
        <w:t>60</w:t>
      </w:r>
      <w:r>
        <w:rPr>
          <w:noProof/>
        </w:rPr>
        <w:fldChar w:fldCharType="end"/>
      </w:r>
    </w:p>
    <w:p w14:paraId="378134B0" w14:textId="22F651A8"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8.2.2</w:t>
      </w:r>
      <w:r>
        <w:rPr>
          <w:rFonts w:asciiTheme="minorHAnsi" w:eastAsiaTheme="minorEastAsia" w:hAnsiTheme="minorHAnsi"/>
          <w:iCs w:val="0"/>
          <w:noProof/>
          <w:color w:val="auto"/>
          <w:sz w:val="24"/>
          <w:szCs w:val="24"/>
          <w:lang w:bidi="he-IL"/>
        </w:rPr>
        <w:tab/>
      </w:r>
      <w:r>
        <w:rPr>
          <w:noProof/>
        </w:rPr>
        <w:t>Create New Consent Topic</w:t>
      </w:r>
      <w:r>
        <w:rPr>
          <w:noProof/>
        </w:rPr>
        <w:tab/>
      </w:r>
      <w:r>
        <w:rPr>
          <w:noProof/>
        </w:rPr>
        <w:fldChar w:fldCharType="begin"/>
      </w:r>
      <w:r>
        <w:rPr>
          <w:noProof/>
        </w:rPr>
        <w:instrText xml:space="preserve"> PAGEREF _Toc63415300 \h </w:instrText>
      </w:r>
      <w:r>
        <w:rPr>
          <w:noProof/>
        </w:rPr>
      </w:r>
      <w:r>
        <w:rPr>
          <w:noProof/>
        </w:rPr>
        <w:fldChar w:fldCharType="separate"/>
      </w:r>
      <w:r>
        <w:rPr>
          <w:noProof/>
        </w:rPr>
        <w:t>62</w:t>
      </w:r>
      <w:r>
        <w:rPr>
          <w:noProof/>
        </w:rPr>
        <w:fldChar w:fldCharType="end"/>
      </w:r>
    </w:p>
    <w:p w14:paraId="72CF09C5" w14:textId="31F3A8D2"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8.3</w:t>
      </w:r>
      <w:r>
        <w:rPr>
          <w:rFonts w:asciiTheme="minorHAnsi" w:eastAsiaTheme="minorEastAsia" w:hAnsiTheme="minorHAnsi"/>
          <w:smallCaps w:val="0"/>
          <w:noProof/>
          <w:color w:val="auto"/>
          <w:sz w:val="24"/>
          <w:szCs w:val="24"/>
          <w:lang w:bidi="he-IL"/>
        </w:rPr>
        <w:tab/>
      </w:r>
      <w:r>
        <w:rPr>
          <w:noProof/>
        </w:rPr>
        <w:t>Obtain Customer’s consent and preferences</w:t>
      </w:r>
      <w:r>
        <w:rPr>
          <w:noProof/>
        </w:rPr>
        <w:tab/>
      </w:r>
      <w:r>
        <w:rPr>
          <w:noProof/>
        </w:rPr>
        <w:fldChar w:fldCharType="begin"/>
      </w:r>
      <w:r>
        <w:rPr>
          <w:noProof/>
        </w:rPr>
        <w:instrText xml:space="preserve"> PAGEREF _Toc63415301 \h </w:instrText>
      </w:r>
      <w:r>
        <w:rPr>
          <w:noProof/>
        </w:rPr>
      </w:r>
      <w:r>
        <w:rPr>
          <w:noProof/>
        </w:rPr>
        <w:fldChar w:fldCharType="separate"/>
      </w:r>
      <w:r>
        <w:rPr>
          <w:noProof/>
        </w:rPr>
        <w:t>63</w:t>
      </w:r>
      <w:r>
        <w:rPr>
          <w:noProof/>
        </w:rPr>
        <w:fldChar w:fldCharType="end"/>
      </w:r>
    </w:p>
    <w:p w14:paraId="0BB6AF80" w14:textId="6FB0D32E"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8.3.1</w:t>
      </w:r>
      <w:r>
        <w:rPr>
          <w:rFonts w:asciiTheme="minorHAnsi" w:eastAsiaTheme="minorEastAsia" w:hAnsiTheme="minorHAnsi"/>
          <w:iCs w:val="0"/>
          <w:noProof/>
          <w:color w:val="auto"/>
          <w:sz w:val="24"/>
          <w:szCs w:val="24"/>
          <w:lang w:bidi="he-IL"/>
        </w:rPr>
        <w:tab/>
      </w:r>
      <w:r>
        <w:rPr>
          <w:noProof/>
        </w:rPr>
        <w:t>Customer Facing Interface</w:t>
      </w:r>
      <w:r>
        <w:rPr>
          <w:noProof/>
        </w:rPr>
        <w:tab/>
      </w:r>
      <w:r>
        <w:rPr>
          <w:noProof/>
        </w:rPr>
        <w:fldChar w:fldCharType="begin"/>
      </w:r>
      <w:r>
        <w:rPr>
          <w:noProof/>
        </w:rPr>
        <w:instrText xml:space="preserve"> PAGEREF _Toc63415302 \h </w:instrText>
      </w:r>
      <w:r>
        <w:rPr>
          <w:noProof/>
        </w:rPr>
      </w:r>
      <w:r>
        <w:rPr>
          <w:noProof/>
        </w:rPr>
        <w:fldChar w:fldCharType="separate"/>
      </w:r>
      <w:r>
        <w:rPr>
          <w:noProof/>
        </w:rPr>
        <w:t>63</w:t>
      </w:r>
      <w:r>
        <w:rPr>
          <w:noProof/>
        </w:rPr>
        <w:fldChar w:fldCharType="end"/>
      </w:r>
    </w:p>
    <w:p w14:paraId="7A776862" w14:textId="5B94629C"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8.3.2</w:t>
      </w:r>
      <w:r>
        <w:rPr>
          <w:rFonts w:asciiTheme="minorHAnsi" w:eastAsiaTheme="minorEastAsia" w:hAnsiTheme="minorHAnsi"/>
          <w:iCs w:val="0"/>
          <w:noProof/>
          <w:color w:val="auto"/>
          <w:sz w:val="24"/>
          <w:szCs w:val="24"/>
          <w:lang w:bidi="he-IL"/>
        </w:rPr>
        <w:tab/>
      </w:r>
      <w:r>
        <w:rPr>
          <w:noProof/>
        </w:rPr>
        <w:t>Customer Consent Management Screen</w:t>
      </w:r>
      <w:r>
        <w:rPr>
          <w:noProof/>
        </w:rPr>
        <w:tab/>
      </w:r>
      <w:r>
        <w:rPr>
          <w:noProof/>
        </w:rPr>
        <w:fldChar w:fldCharType="begin"/>
      </w:r>
      <w:r>
        <w:rPr>
          <w:noProof/>
        </w:rPr>
        <w:instrText xml:space="preserve"> PAGEREF _Toc63415303 \h </w:instrText>
      </w:r>
      <w:r>
        <w:rPr>
          <w:noProof/>
        </w:rPr>
      </w:r>
      <w:r>
        <w:rPr>
          <w:noProof/>
        </w:rPr>
        <w:fldChar w:fldCharType="separate"/>
      </w:r>
      <w:r>
        <w:rPr>
          <w:noProof/>
        </w:rPr>
        <w:t>63</w:t>
      </w:r>
      <w:r>
        <w:rPr>
          <w:noProof/>
        </w:rPr>
        <w:fldChar w:fldCharType="end"/>
      </w:r>
    </w:p>
    <w:p w14:paraId="51EC8238" w14:textId="23349439"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8.3.3</w:t>
      </w:r>
      <w:r>
        <w:rPr>
          <w:rFonts w:asciiTheme="minorHAnsi" w:eastAsiaTheme="minorEastAsia" w:hAnsiTheme="minorHAnsi"/>
          <w:iCs w:val="0"/>
          <w:noProof/>
          <w:color w:val="auto"/>
          <w:sz w:val="24"/>
          <w:szCs w:val="24"/>
          <w:lang w:bidi="he-IL"/>
        </w:rPr>
        <w:tab/>
      </w:r>
      <w:r>
        <w:rPr>
          <w:noProof/>
        </w:rPr>
        <w:t>Customer Service Representative (CSR) User Interface</w:t>
      </w:r>
      <w:r>
        <w:rPr>
          <w:noProof/>
        </w:rPr>
        <w:tab/>
      </w:r>
      <w:r>
        <w:rPr>
          <w:noProof/>
        </w:rPr>
        <w:fldChar w:fldCharType="begin"/>
      </w:r>
      <w:r>
        <w:rPr>
          <w:noProof/>
        </w:rPr>
        <w:instrText xml:space="preserve"> PAGEREF _Toc63415304 \h </w:instrText>
      </w:r>
      <w:r>
        <w:rPr>
          <w:noProof/>
        </w:rPr>
      </w:r>
      <w:r>
        <w:rPr>
          <w:noProof/>
        </w:rPr>
        <w:fldChar w:fldCharType="separate"/>
      </w:r>
      <w:r>
        <w:rPr>
          <w:noProof/>
        </w:rPr>
        <w:t>65</w:t>
      </w:r>
      <w:r>
        <w:rPr>
          <w:noProof/>
        </w:rPr>
        <w:fldChar w:fldCharType="end"/>
      </w:r>
    </w:p>
    <w:p w14:paraId="794C79AE" w14:textId="40575D28"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8.4</w:t>
      </w:r>
      <w:r>
        <w:rPr>
          <w:rFonts w:asciiTheme="minorHAnsi" w:eastAsiaTheme="minorEastAsia" w:hAnsiTheme="minorHAnsi"/>
          <w:smallCaps w:val="0"/>
          <w:noProof/>
          <w:color w:val="auto"/>
          <w:sz w:val="24"/>
          <w:szCs w:val="24"/>
          <w:lang w:bidi="he-IL"/>
        </w:rPr>
        <w:tab/>
      </w:r>
      <w:r>
        <w:rPr>
          <w:noProof/>
        </w:rPr>
        <w:t>Consent Data Repository, Historical Data and Audit Information</w:t>
      </w:r>
      <w:r>
        <w:rPr>
          <w:noProof/>
        </w:rPr>
        <w:tab/>
      </w:r>
      <w:r>
        <w:rPr>
          <w:noProof/>
        </w:rPr>
        <w:fldChar w:fldCharType="begin"/>
      </w:r>
      <w:r>
        <w:rPr>
          <w:noProof/>
        </w:rPr>
        <w:instrText xml:space="preserve"> PAGEREF _Toc63415305 \h </w:instrText>
      </w:r>
      <w:r>
        <w:rPr>
          <w:noProof/>
        </w:rPr>
      </w:r>
      <w:r>
        <w:rPr>
          <w:noProof/>
        </w:rPr>
        <w:fldChar w:fldCharType="separate"/>
      </w:r>
      <w:r>
        <w:rPr>
          <w:noProof/>
        </w:rPr>
        <w:t>66</w:t>
      </w:r>
      <w:r>
        <w:rPr>
          <w:noProof/>
        </w:rPr>
        <w:fldChar w:fldCharType="end"/>
      </w:r>
    </w:p>
    <w:p w14:paraId="05E4F22A" w14:textId="1A72E82D" w:rsidR="000A7255" w:rsidRDefault="000A7255">
      <w:pPr>
        <w:pStyle w:val="TOC2"/>
        <w:tabs>
          <w:tab w:val="left" w:pos="1320"/>
          <w:tab w:val="right" w:leader="dot" w:pos="9350"/>
        </w:tabs>
        <w:rPr>
          <w:rFonts w:asciiTheme="minorHAnsi" w:eastAsiaTheme="minorEastAsia" w:hAnsiTheme="minorHAnsi"/>
          <w:smallCaps w:val="0"/>
          <w:noProof/>
          <w:color w:val="auto"/>
          <w:sz w:val="24"/>
          <w:szCs w:val="24"/>
          <w:lang w:bidi="he-IL"/>
        </w:rPr>
      </w:pPr>
      <w:r>
        <w:rPr>
          <w:noProof/>
        </w:rPr>
        <w:t>8.5</w:t>
      </w:r>
      <w:r>
        <w:rPr>
          <w:rFonts w:asciiTheme="minorHAnsi" w:eastAsiaTheme="minorEastAsia" w:hAnsiTheme="minorHAnsi"/>
          <w:smallCaps w:val="0"/>
          <w:noProof/>
          <w:color w:val="auto"/>
          <w:sz w:val="24"/>
          <w:szCs w:val="24"/>
          <w:lang w:bidi="he-IL"/>
        </w:rPr>
        <w:tab/>
      </w:r>
      <w:r>
        <w:rPr>
          <w:noProof/>
        </w:rPr>
        <w:t>Consent Data Ingestion to/from other systems</w:t>
      </w:r>
      <w:r>
        <w:rPr>
          <w:noProof/>
        </w:rPr>
        <w:tab/>
      </w:r>
      <w:r>
        <w:rPr>
          <w:noProof/>
        </w:rPr>
        <w:fldChar w:fldCharType="begin"/>
      </w:r>
      <w:r>
        <w:rPr>
          <w:noProof/>
        </w:rPr>
        <w:instrText xml:space="preserve"> PAGEREF _Toc63415306 \h </w:instrText>
      </w:r>
      <w:r>
        <w:rPr>
          <w:noProof/>
        </w:rPr>
      </w:r>
      <w:r>
        <w:rPr>
          <w:noProof/>
        </w:rPr>
        <w:fldChar w:fldCharType="separate"/>
      </w:r>
      <w:r>
        <w:rPr>
          <w:noProof/>
        </w:rPr>
        <w:t>66</w:t>
      </w:r>
      <w:r>
        <w:rPr>
          <w:noProof/>
        </w:rPr>
        <w:fldChar w:fldCharType="end"/>
      </w:r>
    </w:p>
    <w:p w14:paraId="3B2AE2BD" w14:textId="1F170D1A"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8.5.1</w:t>
      </w:r>
      <w:r>
        <w:rPr>
          <w:rFonts w:asciiTheme="minorHAnsi" w:eastAsiaTheme="minorEastAsia" w:hAnsiTheme="minorHAnsi"/>
          <w:iCs w:val="0"/>
          <w:noProof/>
          <w:color w:val="auto"/>
          <w:sz w:val="24"/>
          <w:szCs w:val="24"/>
          <w:lang w:bidi="he-IL"/>
        </w:rPr>
        <w:tab/>
      </w:r>
      <w:r>
        <w:rPr>
          <w:noProof/>
        </w:rPr>
        <w:t>Acquire and Publish in Real-Time</w:t>
      </w:r>
      <w:r>
        <w:rPr>
          <w:noProof/>
        </w:rPr>
        <w:tab/>
      </w:r>
      <w:r>
        <w:rPr>
          <w:noProof/>
        </w:rPr>
        <w:fldChar w:fldCharType="begin"/>
      </w:r>
      <w:r>
        <w:rPr>
          <w:noProof/>
        </w:rPr>
        <w:instrText xml:space="preserve"> PAGEREF _Toc63415307 \h </w:instrText>
      </w:r>
      <w:r>
        <w:rPr>
          <w:noProof/>
        </w:rPr>
      </w:r>
      <w:r>
        <w:rPr>
          <w:noProof/>
        </w:rPr>
        <w:fldChar w:fldCharType="separate"/>
      </w:r>
      <w:r>
        <w:rPr>
          <w:noProof/>
        </w:rPr>
        <w:t>68</w:t>
      </w:r>
      <w:r>
        <w:rPr>
          <w:noProof/>
        </w:rPr>
        <w:fldChar w:fldCharType="end"/>
      </w:r>
    </w:p>
    <w:p w14:paraId="77495050" w14:textId="1C598ADD" w:rsidR="000A7255" w:rsidRDefault="000A7255">
      <w:pPr>
        <w:pStyle w:val="TOC3"/>
        <w:tabs>
          <w:tab w:val="left" w:pos="1540"/>
          <w:tab w:val="right" w:leader="dot" w:pos="9350"/>
        </w:tabs>
        <w:rPr>
          <w:rFonts w:asciiTheme="minorHAnsi" w:eastAsiaTheme="minorEastAsia" w:hAnsiTheme="minorHAnsi"/>
          <w:iCs w:val="0"/>
          <w:noProof/>
          <w:color w:val="auto"/>
          <w:sz w:val="24"/>
          <w:szCs w:val="24"/>
          <w:lang w:bidi="he-IL"/>
        </w:rPr>
      </w:pPr>
      <w:r>
        <w:rPr>
          <w:noProof/>
        </w:rPr>
        <w:t>8.5.2</w:t>
      </w:r>
      <w:r>
        <w:rPr>
          <w:rFonts w:asciiTheme="minorHAnsi" w:eastAsiaTheme="minorEastAsia" w:hAnsiTheme="minorHAnsi"/>
          <w:iCs w:val="0"/>
          <w:noProof/>
          <w:color w:val="auto"/>
          <w:sz w:val="24"/>
          <w:szCs w:val="24"/>
          <w:lang w:bidi="he-IL"/>
        </w:rPr>
        <w:tab/>
      </w:r>
      <w:r>
        <w:rPr>
          <w:noProof/>
        </w:rPr>
        <w:t>Consent Preferences Reminders</w:t>
      </w:r>
      <w:r>
        <w:rPr>
          <w:noProof/>
        </w:rPr>
        <w:tab/>
      </w:r>
      <w:r>
        <w:rPr>
          <w:noProof/>
        </w:rPr>
        <w:fldChar w:fldCharType="begin"/>
      </w:r>
      <w:r>
        <w:rPr>
          <w:noProof/>
        </w:rPr>
        <w:instrText xml:space="preserve"> PAGEREF _Toc63415308 \h </w:instrText>
      </w:r>
      <w:r>
        <w:rPr>
          <w:noProof/>
        </w:rPr>
      </w:r>
      <w:r>
        <w:rPr>
          <w:noProof/>
        </w:rPr>
        <w:fldChar w:fldCharType="separate"/>
      </w:r>
      <w:r>
        <w:rPr>
          <w:noProof/>
        </w:rPr>
        <w:t>68</w:t>
      </w:r>
      <w:r>
        <w:rPr>
          <w:noProof/>
        </w:rPr>
        <w:fldChar w:fldCharType="end"/>
      </w:r>
    </w:p>
    <w:p w14:paraId="7D9DB79E" w14:textId="08F72CD0" w:rsidR="00863C9F" w:rsidRPr="009A5E5C" w:rsidRDefault="001C147A" w:rsidP="00863C9F">
      <w:pPr>
        <w:ind w:left="0"/>
        <w:rPr>
          <w:rFonts w:cs="Tahoma"/>
          <w:smallCaps/>
          <w:color w:val="4F7794" w:themeColor="text2"/>
          <w:sz w:val="40"/>
          <w:szCs w:val="40"/>
        </w:rPr>
      </w:pPr>
      <w:r>
        <w:rPr>
          <w:rFonts w:cs="Tahoma"/>
          <w:b/>
          <w:bCs/>
          <w:caps/>
          <w:szCs w:val="20"/>
        </w:rPr>
        <w:fldChar w:fldCharType="end"/>
      </w:r>
      <w:r w:rsidR="00863C9F" w:rsidRPr="009A5E5C">
        <w:rPr>
          <w:rFonts w:cs="Tahoma"/>
          <w:smallCaps/>
          <w:color w:val="4F7794" w:themeColor="text2"/>
          <w:sz w:val="40"/>
          <w:szCs w:val="40"/>
        </w:rPr>
        <w:t>List of Figures</w:t>
      </w:r>
    </w:p>
    <w:p w14:paraId="52076688" w14:textId="4FB25B7E" w:rsidR="00A33ADE" w:rsidRDefault="00863C9F">
      <w:pPr>
        <w:pStyle w:val="TableofFigures"/>
        <w:tabs>
          <w:tab w:val="right" w:leader="dot" w:pos="9350"/>
        </w:tabs>
        <w:rPr>
          <w:rFonts w:asciiTheme="minorHAnsi" w:eastAsiaTheme="minorEastAsia" w:hAnsiTheme="minorHAnsi"/>
          <w:noProof/>
          <w:color w:val="auto"/>
          <w:sz w:val="24"/>
          <w:szCs w:val="24"/>
          <w:lang w:bidi="he-IL"/>
        </w:rPr>
      </w:pPr>
      <w:r w:rsidRPr="009A5E5C">
        <w:rPr>
          <w:rFonts w:cs="Tahoma"/>
        </w:rPr>
        <w:fldChar w:fldCharType="begin"/>
      </w:r>
      <w:r w:rsidRPr="009A5E5C">
        <w:rPr>
          <w:rFonts w:cs="Tahoma"/>
        </w:rPr>
        <w:instrText xml:space="preserve"> TOC \h \z \c "Figure" </w:instrText>
      </w:r>
      <w:r w:rsidRPr="009A5E5C">
        <w:rPr>
          <w:rFonts w:cs="Tahoma"/>
        </w:rPr>
        <w:fldChar w:fldCharType="separate"/>
      </w:r>
      <w:hyperlink w:anchor="_Toc63416191" w:history="1">
        <w:r w:rsidR="00A33ADE" w:rsidRPr="009D3661">
          <w:rPr>
            <w:rStyle w:val="Hyperlink"/>
            <w:noProof/>
          </w:rPr>
          <w:t>Figure 1. Main DPM Entities</w:t>
        </w:r>
        <w:r w:rsidR="00A33ADE">
          <w:rPr>
            <w:noProof/>
            <w:webHidden/>
          </w:rPr>
          <w:tab/>
        </w:r>
        <w:r w:rsidR="00A33ADE">
          <w:rPr>
            <w:noProof/>
            <w:webHidden/>
          </w:rPr>
          <w:fldChar w:fldCharType="begin"/>
        </w:r>
        <w:r w:rsidR="00A33ADE">
          <w:rPr>
            <w:noProof/>
            <w:webHidden/>
          </w:rPr>
          <w:instrText xml:space="preserve"> PAGEREF _Toc63416191 \h </w:instrText>
        </w:r>
        <w:r w:rsidR="00A33ADE">
          <w:rPr>
            <w:noProof/>
            <w:webHidden/>
          </w:rPr>
        </w:r>
        <w:r w:rsidR="00A33ADE">
          <w:rPr>
            <w:noProof/>
            <w:webHidden/>
          </w:rPr>
          <w:fldChar w:fldCharType="separate"/>
        </w:r>
        <w:r w:rsidR="00A33ADE">
          <w:rPr>
            <w:noProof/>
            <w:webHidden/>
          </w:rPr>
          <w:t>9</w:t>
        </w:r>
        <w:r w:rsidR="00A33ADE">
          <w:rPr>
            <w:noProof/>
            <w:webHidden/>
          </w:rPr>
          <w:fldChar w:fldCharType="end"/>
        </w:r>
      </w:hyperlink>
    </w:p>
    <w:p w14:paraId="00F54A39" w14:textId="3DCF10BE"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192" w:history="1">
        <w:r w:rsidR="00A33ADE" w:rsidRPr="009D3661">
          <w:rPr>
            <w:rStyle w:val="Hyperlink"/>
            <w:noProof/>
          </w:rPr>
          <w:t>Figure 2. Admin Module</w:t>
        </w:r>
        <w:r w:rsidR="00A33ADE">
          <w:rPr>
            <w:noProof/>
            <w:webHidden/>
          </w:rPr>
          <w:tab/>
        </w:r>
        <w:r w:rsidR="00A33ADE">
          <w:rPr>
            <w:noProof/>
            <w:webHidden/>
          </w:rPr>
          <w:fldChar w:fldCharType="begin"/>
        </w:r>
        <w:r w:rsidR="00A33ADE">
          <w:rPr>
            <w:noProof/>
            <w:webHidden/>
          </w:rPr>
          <w:instrText xml:space="preserve"> PAGEREF _Toc63416192 \h </w:instrText>
        </w:r>
        <w:r w:rsidR="00A33ADE">
          <w:rPr>
            <w:noProof/>
            <w:webHidden/>
          </w:rPr>
        </w:r>
        <w:r w:rsidR="00A33ADE">
          <w:rPr>
            <w:noProof/>
            <w:webHidden/>
          </w:rPr>
          <w:fldChar w:fldCharType="separate"/>
        </w:r>
        <w:r w:rsidR="00A33ADE">
          <w:rPr>
            <w:noProof/>
            <w:webHidden/>
          </w:rPr>
          <w:t>10</w:t>
        </w:r>
        <w:r w:rsidR="00A33ADE">
          <w:rPr>
            <w:noProof/>
            <w:webHidden/>
          </w:rPr>
          <w:fldChar w:fldCharType="end"/>
        </w:r>
      </w:hyperlink>
    </w:p>
    <w:p w14:paraId="5D2D25E0" w14:textId="08F7B3A7"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193" w:history="1">
        <w:r w:rsidR="00A33ADE" w:rsidRPr="009D3661">
          <w:rPr>
            <w:rStyle w:val="Hyperlink"/>
            <w:noProof/>
          </w:rPr>
          <w:t>Figure 3. Admin Menu</w:t>
        </w:r>
        <w:r w:rsidR="00A33ADE">
          <w:rPr>
            <w:noProof/>
            <w:webHidden/>
          </w:rPr>
          <w:tab/>
        </w:r>
        <w:r w:rsidR="00A33ADE">
          <w:rPr>
            <w:noProof/>
            <w:webHidden/>
          </w:rPr>
          <w:fldChar w:fldCharType="begin"/>
        </w:r>
        <w:r w:rsidR="00A33ADE">
          <w:rPr>
            <w:noProof/>
            <w:webHidden/>
          </w:rPr>
          <w:instrText xml:space="preserve"> PAGEREF _Toc63416193 \h </w:instrText>
        </w:r>
        <w:r w:rsidR="00A33ADE">
          <w:rPr>
            <w:noProof/>
            <w:webHidden/>
          </w:rPr>
        </w:r>
        <w:r w:rsidR="00A33ADE">
          <w:rPr>
            <w:noProof/>
            <w:webHidden/>
          </w:rPr>
          <w:fldChar w:fldCharType="separate"/>
        </w:r>
        <w:r w:rsidR="00A33ADE">
          <w:rPr>
            <w:noProof/>
            <w:webHidden/>
          </w:rPr>
          <w:t>10</w:t>
        </w:r>
        <w:r w:rsidR="00A33ADE">
          <w:rPr>
            <w:noProof/>
            <w:webHidden/>
          </w:rPr>
          <w:fldChar w:fldCharType="end"/>
        </w:r>
      </w:hyperlink>
    </w:p>
    <w:p w14:paraId="2812F2EC" w14:textId="7F076B7E"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194" w:history="1">
        <w:r w:rsidR="00A33ADE" w:rsidRPr="009D3661">
          <w:rPr>
            <w:rStyle w:val="Hyperlink"/>
            <w:noProof/>
          </w:rPr>
          <w:t>Figure 4. Flows List screen</w:t>
        </w:r>
        <w:r w:rsidR="00A33ADE">
          <w:rPr>
            <w:noProof/>
            <w:webHidden/>
          </w:rPr>
          <w:tab/>
        </w:r>
        <w:r w:rsidR="00A33ADE">
          <w:rPr>
            <w:noProof/>
            <w:webHidden/>
          </w:rPr>
          <w:fldChar w:fldCharType="begin"/>
        </w:r>
        <w:r w:rsidR="00A33ADE">
          <w:rPr>
            <w:noProof/>
            <w:webHidden/>
          </w:rPr>
          <w:instrText xml:space="preserve"> PAGEREF _Toc63416194 \h </w:instrText>
        </w:r>
        <w:r w:rsidR="00A33ADE">
          <w:rPr>
            <w:noProof/>
            <w:webHidden/>
          </w:rPr>
        </w:r>
        <w:r w:rsidR="00A33ADE">
          <w:rPr>
            <w:noProof/>
            <w:webHidden/>
          </w:rPr>
          <w:fldChar w:fldCharType="separate"/>
        </w:r>
        <w:r w:rsidR="00A33ADE">
          <w:rPr>
            <w:noProof/>
            <w:webHidden/>
          </w:rPr>
          <w:t>11</w:t>
        </w:r>
        <w:r w:rsidR="00A33ADE">
          <w:rPr>
            <w:noProof/>
            <w:webHidden/>
          </w:rPr>
          <w:fldChar w:fldCharType="end"/>
        </w:r>
      </w:hyperlink>
    </w:p>
    <w:p w14:paraId="79FDFFED" w14:textId="2B5A780A"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195" w:history="1">
        <w:r w:rsidR="00A33ADE" w:rsidRPr="009D3661">
          <w:rPr>
            <w:rStyle w:val="Hyperlink"/>
            <w:noProof/>
          </w:rPr>
          <w:t>Figure 5. New Flow</w:t>
        </w:r>
        <w:r w:rsidR="00A33ADE">
          <w:rPr>
            <w:noProof/>
            <w:webHidden/>
          </w:rPr>
          <w:tab/>
        </w:r>
        <w:r w:rsidR="00A33ADE">
          <w:rPr>
            <w:noProof/>
            <w:webHidden/>
          </w:rPr>
          <w:fldChar w:fldCharType="begin"/>
        </w:r>
        <w:r w:rsidR="00A33ADE">
          <w:rPr>
            <w:noProof/>
            <w:webHidden/>
          </w:rPr>
          <w:instrText xml:space="preserve"> PAGEREF _Toc63416195 \h </w:instrText>
        </w:r>
        <w:r w:rsidR="00A33ADE">
          <w:rPr>
            <w:noProof/>
            <w:webHidden/>
          </w:rPr>
        </w:r>
        <w:r w:rsidR="00A33ADE">
          <w:rPr>
            <w:noProof/>
            <w:webHidden/>
          </w:rPr>
          <w:fldChar w:fldCharType="separate"/>
        </w:r>
        <w:r w:rsidR="00A33ADE">
          <w:rPr>
            <w:noProof/>
            <w:webHidden/>
          </w:rPr>
          <w:t>13</w:t>
        </w:r>
        <w:r w:rsidR="00A33ADE">
          <w:rPr>
            <w:noProof/>
            <w:webHidden/>
          </w:rPr>
          <w:fldChar w:fldCharType="end"/>
        </w:r>
      </w:hyperlink>
    </w:p>
    <w:p w14:paraId="20503025" w14:textId="16CFAED5"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196" w:history="1">
        <w:r w:rsidR="00A33ADE" w:rsidRPr="009D3661">
          <w:rPr>
            <w:rStyle w:val="Hyperlink"/>
            <w:noProof/>
          </w:rPr>
          <w:t>Figure 6. Configuration of a New Flow - Initial screen</w:t>
        </w:r>
        <w:r w:rsidR="00A33ADE">
          <w:rPr>
            <w:noProof/>
            <w:webHidden/>
          </w:rPr>
          <w:tab/>
        </w:r>
        <w:r w:rsidR="00A33ADE">
          <w:rPr>
            <w:noProof/>
            <w:webHidden/>
          </w:rPr>
          <w:fldChar w:fldCharType="begin"/>
        </w:r>
        <w:r w:rsidR="00A33ADE">
          <w:rPr>
            <w:noProof/>
            <w:webHidden/>
          </w:rPr>
          <w:instrText xml:space="preserve"> PAGEREF _Toc63416196 \h </w:instrText>
        </w:r>
        <w:r w:rsidR="00A33ADE">
          <w:rPr>
            <w:noProof/>
            <w:webHidden/>
          </w:rPr>
        </w:r>
        <w:r w:rsidR="00A33ADE">
          <w:rPr>
            <w:noProof/>
            <w:webHidden/>
          </w:rPr>
          <w:fldChar w:fldCharType="separate"/>
        </w:r>
        <w:r w:rsidR="00A33ADE">
          <w:rPr>
            <w:noProof/>
            <w:webHidden/>
          </w:rPr>
          <w:t>13</w:t>
        </w:r>
        <w:r w:rsidR="00A33ADE">
          <w:rPr>
            <w:noProof/>
            <w:webHidden/>
          </w:rPr>
          <w:fldChar w:fldCharType="end"/>
        </w:r>
      </w:hyperlink>
    </w:p>
    <w:p w14:paraId="3F53B776" w14:textId="54E32A44"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197" w:history="1">
        <w:r w:rsidR="00A33ADE" w:rsidRPr="009D3661">
          <w:rPr>
            <w:rStyle w:val="Hyperlink"/>
            <w:noProof/>
          </w:rPr>
          <w:t>Figure 7. Import Flow Example</w:t>
        </w:r>
        <w:r w:rsidR="00A33ADE">
          <w:rPr>
            <w:noProof/>
            <w:webHidden/>
          </w:rPr>
          <w:tab/>
        </w:r>
        <w:r w:rsidR="00A33ADE">
          <w:rPr>
            <w:noProof/>
            <w:webHidden/>
          </w:rPr>
          <w:fldChar w:fldCharType="begin"/>
        </w:r>
        <w:r w:rsidR="00A33ADE">
          <w:rPr>
            <w:noProof/>
            <w:webHidden/>
          </w:rPr>
          <w:instrText xml:space="preserve"> PAGEREF _Toc63416197 \h </w:instrText>
        </w:r>
        <w:r w:rsidR="00A33ADE">
          <w:rPr>
            <w:noProof/>
            <w:webHidden/>
          </w:rPr>
        </w:r>
        <w:r w:rsidR="00A33ADE">
          <w:rPr>
            <w:noProof/>
            <w:webHidden/>
          </w:rPr>
          <w:fldChar w:fldCharType="separate"/>
        </w:r>
        <w:r w:rsidR="00A33ADE">
          <w:rPr>
            <w:noProof/>
            <w:webHidden/>
          </w:rPr>
          <w:t>15</w:t>
        </w:r>
        <w:r w:rsidR="00A33ADE">
          <w:rPr>
            <w:noProof/>
            <w:webHidden/>
          </w:rPr>
          <w:fldChar w:fldCharType="end"/>
        </w:r>
      </w:hyperlink>
    </w:p>
    <w:p w14:paraId="09B1F04E" w14:textId="78C453B9"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198" w:history="1">
        <w:r w:rsidR="00A33ADE" w:rsidRPr="009D3661">
          <w:rPr>
            <w:rStyle w:val="Hyperlink"/>
            <w:noProof/>
          </w:rPr>
          <w:t>Figure 8. Adding a New Stage</w:t>
        </w:r>
        <w:r w:rsidR="00A33ADE">
          <w:rPr>
            <w:noProof/>
            <w:webHidden/>
          </w:rPr>
          <w:tab/>
        </w:r>
        <w:r w:rsidR="00A33ADE">
          <w:rPr>
            <w:noProof/>
            <w:webHidden/>
          </w:rPr>
          <w:fldChar w:fldCharType="begin"/>
        </w:r>
        <w:r w:rsidR="00A33ADE">
          <w:rPr>
            <w:noProof/>
            <w:webHidden/>
          </w:rPr>
          <w:instrText xml:space="preserve"> PAGEREF _Toc63416198 \h </w:instrText>
        </w:r>
        <w:r w:rsidR="00A33ADE">
          <w:rPr>
            <w:noProof/>
            <w:webHidden/>
          </w:rPr>
        </w:r>
        <w:r w:rsidR="00A33ADE">
          <w:rPr>
            <w:noProof/>
            <w:webHidden/>
          </w:rPr>
          <w:fldChar w:fldCharType="separate"/>
        </w:r>
        <w:r w:rsidR="00A33ADE">
          <w:rPr>
            <w:noProof/>
            <w:webHidden/>
          </w:rPr>
          <w:t>16</w:t>
        </w:r>
        <w:r w:rsidR="00A33ADE">
          <w:rPr>
            <w:noProof/>
            <w:webHidden/>
          </w:rPr>
          <w:fldChar w:fldCharType="end"/>
        </w:r>
      </w:hyperlink>
    </w:p>
    <w:p w14:paraId="0A5C89ED" w14:textId="15028C49"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199" w:history="1">
        <w:r w:rsidR="00A33ADE" w:rsidRPr="009D3661">
          <w:rPr>
            <w:rStyle w:val="Hyperlink"/>
            <w:noProof/>
          </w:rPr>
          <w:t>Figure 9. Flow with a new Stage screen</w:t>
        </w:r>
        <w:r w:rsidR="00A33ADE">
          <w:rPr>
            <w:noProof/>
            <w:webHidden/>
          </w:rPr>
          <w:tab/>
        </w:r>
        <w:r w:rsidR="00A33ADE">
          <w:rPr>
            <w:noProof/>
            <w:webHidden/>
          </w:rPr>
          <w:fldChar w:fldCharType="begin"/>
        </w:r>
        <w:r w:rsidR="00A33ADE">
          <w:rPr>
            <w:noProof/>
            <w:webHidden/>
          </w:rPr>
          <w:instrText xml:space="preserve"> PAGEREF _Toc63416199 \h </w:instrText>
        </w:r>
        <w:r w:rsidR="00A33ADE">
          <w:rPr>
            <w:noProof/>
            <w:webHidden/>
          </w:rPr>
        </w:r>
        <w:r w:rsidR="00A33ADE">
          <w:rPr>
            <w:noProof/>
            <w:webHidden/>
          </w:rPr>
          <w:fldChar w:fldCharType="separate"/>
        </w:r>
        <w:r w:rsidR="00A33ADE">
          <w:rPr>
            <w:noProof/>
            <w:webHidden/>
          </w:rPr>
          <w:t>17</w:t>
        </w:r>
        <w:r w:rsidR="00A33ADE">
          <w:rPr>
            <w:noProof/>
            <w:webHidden/>
          </w:rPr>
          <w:fldChar w:fldCharType="end"/>
        </w:r>
      </w:hyperlink>
    </w:p>
    <w:p w14:paraId="1B23F54F" w14:textId="3EFE2690"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0" w:history="1">
        <w:r w:rsidR="00A33ADE" w:rsidRPr="009D3661">
          <w:rPr>
            <w:rStyle w:val="Hyperlink"/>
            <w:noProof/>
          </w:rPr>
          <w:t>Figure 10. Flow Stages</w:t>
        </w:r>
        <w:r w:rsidR="00A33ADE">
          <w:rPr>
            <w:noProof/>
            <w:webHidden/>
          </w:rPr>
          <w:tab/>
        </w:r>
        <w:r w:rsidR="00A33ADE">
          <w:rPr>
            <w:noProof/>
            <w:webHidden/>
          </w:rPr>
          <w:fldChar w:fldCharType="begin"/>
        </w:r>
        <w:r w:rsidR="00A33ADE">
          <w:rPr>
            <w:noProof/>
            <w:webHidden/>
          </w:rPr>
          <w:instrText xml:space="preserve"> PAGEREF _Toc63416200 \h </w:instrText>
        </w:r>
        <w:r w:rsidR="00A33ADE">
          <w:rPr>
            <w:noProof/>
            <w:webHidden/>
          </w:rPr>
        </w:r>
        <w:r w:rsidR="00A33ADE">
          <w:rPr>
            <w:noProof/>
            <w:webHidden/>
          </w:rPr>
          <w:fldChar w:fldCharType="separate"/>
        </w:r>
        <w:r w:rsidR="00A33ADE">
          <w:rPr>
            <w:noProof/>
            <w:webHidden/>
          </w:rPr>
          <w:t>17</w:t>
        </w:r>
        <w:r w:rsidR="00A33ADE">
          <w:rPr>
            <w:noProof/>
            <w:webHidden/>
          </w:rPr>
          <w:fldChar w:fldCharType="end"/>
        </w:r>
      </w:hyperlink>
    </w:p>
    <w:p w14:paraId="4D86919E" w14:textId="62A2402E"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1" w:history="1">
        <w:r w:rsidR="00A33ADE" w:rsidRPr="009D3661">
          <w:rPr>
            <w:rStyle w:val="Hyperlink"/>
            <w:noProof/>
          </w:rPr>
          <w:t>Figure 11. Add/Edit a Task screen</w:t>
        </w:r>
        <w:r w:rsidR="00A33ADE">
          <w:rPr>
            <w:noProof/>
            <w:webHidden/>
          </w:rPr>
          <w:tab/>
        </w:r>
        <w:r w:rsidR="00A33ADE">
          <w:rPr>
            <w:noProof/>
            <w:webHidden/>
          </w:rPr>
          <w:fldChar w:fldCharType="begin"/>
        </w:r>
        <w:r w:rsidR="00A33ADE">
          <w:rPr>
            <w:noProof/>
            <w:webHidden/>
          </w:rPr>
          <w:instrText xml:space="preserve"> PAGEREF _Toc63416201 \h </w:instrText>
        </w:r>
        <w:r w:rsidR="00A33ADE">
          <w:rPr>
            <w:noProof/>
            <w:webHidden/>
          </w:rPr>
        </w:r>
        <w:r w:rsidR="00A33ADE">
          <w:rPr>
            <w:noProof/>
            <w:webHidden/>
          </w:rPr>
          <w:fldChar w:fldCharType="separate"/>
        </w:r>
        <w:r w:rsidR="00A33ADE">
          <w:rPr>
            <w:noProof/>
            <w:webHidden/>
          </w:rPr>
          <w:t>18</w:t>
        </w:r>
        <w:r w:rsidR="00A33ADE">
          <w:rPr>
            <w:noProof/>
            <w:webHidden/>
          </w:rPr>
          <w:fldChar w:fldCharType="end"/>
        </w:r>
      </w:hyperlink>
    </w:p>
    <w:p w14:paraId="3E8D43E6" w14:textId="11063C48"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2" w:history="1">
        <w:r w:rsidR="00A33ADE" w:rsidRPr="009D3661">
          <w:rPr>
            <w:rStyle w:val="Hyperlink"/>
            <w:noProof/>
          </w:rPr>
          <w:t>Figure 12. Task tab</w:t>
        </w:r>
        <w:r w:rsidR="00A33ADE">
          <w:rPr>
            <w:noProof/>
            <w:webHidden/>
          </w:rPr>
          <w:tab/>
        </w:r>
        <w:r w:rsidR="00A33ADE">
          <w:rPr>
            <w:noProof/>
            <w:webHidden/>
          </w:rPr>
          <w:fldChar w:fldCharType="begin"/>
        </w:r>
        <w:r w:rsidR="00A33ADE">
          <w:rPr>
            <w:noProof/>
            <w:webHidden/>
          </w:rPr>
          <w:instrText xml:space="preserve"> PAGEREF _Toc63416202 \h </w:instrText>
        </w:r>
        <w:r w:rsidR="00A33ADE">
          <w:rPr>
            <w:noProof/>
            <w:webHidden/>
          </w:rPr>
        </w:r>
        <w:r w:rsidR="00A33ADE">
          <w:rPr>
            <w:noProof/>
            <w:webHidden/>
          </w:rPr>
          <w:fldChar w:fldCharType="separate"/>
        </w:r>
        <w:r w:rsidR="00A33ADE">
          <w:rPr>
            <w:noProof/>
            <w:webHidden/>
          </w:rPr>
          <w:t>19</w:t>
        </w:r>
        <w:r w:rsidR="00A33ADE">
          <w:rPr>
            <w:noProof/>
            <w:webHidden/>
          </w:rPr>
          <w:fldChar w:fldCharType="end"/>
        </w:r>
      </w:hyperlink>
    </w:p>
    <w:p w14:paraId="4C729ECD" w14:textId="7C205C64"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3" w:history="1">
        <w:r w:rsidR="00A33ADE" w:rsidRPr="009D3661">
          <w:rPr>
            <w:rStyle w:val="Hyperlink"/>
            <w:noProof/>
          </w:rPr>
          <w:t>Figure 13. Task Configuration - Task tab</w:t>
        </w:r>
        <w:r w:rsidR="00A33ADE">
          <w:rPr>
            <w:noProof/>
            <w:webHidden/>
          </w:rPr>
          <w:tab/>
        </w:r>
        <w:r w:rsidR="00A33ADE">
          <w:rPr>
            <w:noProof/>
            <w:webHidden/>
          </w:rPr>
          <w:fldChar w:fldCharType="begin"/>
        </w:r>
        <w:r w:rsidR="00A33ADE">
          <w:rPr>
            <w:noProof/>
            <w:webHidden/>
          </w:rPr>
          <w:instrText xml:space="preserve"> PAGEREF _Toc63416203 \h </w:instrText>
        </w:r>
        <w:r w:rsidR="00A33ADE">
          <w:rPr>
            <w:noProof/>
            <w:webHidden/>
          </w:rPr>
        </w:r>
        <w:r w:rsidR="00A33ADE">
          <w:rPr>
            <w:noProof/>
            <w:webHidden/>
          </w:rPr>
          <w:fldChar w:fldCharType="separate"/>
        </w:r>
        <w:r w:rsidR="00A33ADE">
          <w:rPr>
            <w:noProof/>
            <w:webHidden/>
          </w:rPr>
          <w:t>21</w:t>
        </w:r>
        <w:r w:rsidR="00A33ADE">
          <w:rPr>
            <w:noProof/>
            <w:webHidden/>
          </w:rPr>
          <w:fldChar w:fldCharType="end"/>
        </w:r>
      </w:hyperlink>
    </w:p>
    <w:p w14:paraId="64430CEA" w14:textId="4188BB2B"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4" w:history="1">
        <w:r w:rsidR="00A33ADE" w:rsidRPr="009D3661">
          <w:rPr>
            <w:rStyle w:val="Hyperlink"/>
            <w:noProof/>
          </w:rPr>
          <w:t>Figure 14. Task Configuration - Reminders tab</w:t>
        </w:r>
        <w:r w:rsidR="00A33ADE">
          <w:rPr>
            <w:noProof/>
            <w:webHidden/>
          </w:rPr>
          <w:tab/>
        </w:r>
        <w:r w:rsidR="00A33ADE">
          <w:rPr>
            <w:noProof/>
            <w:webHidden/>
          </w:rPr>
          <w:fldChar w:fldCharType="begin"/>
        </w:r>
        <w:r w:rsidR="00A33ADE">
          <w:rPr>
            <w:noProof/>
            <w:webHidden/>
          </w:rPr>
          <w:instrText xml:space="preserve"> PAGEREF _Toc63416204 \h </w:instrText>
        </w:r>
        <w:r w:rsidR="00A33ADE">
          <w:rPr>
            <w:noProof/>
            <w:webHidden/>
          </w:rPr>
        </w:r>
        <w:r w:rsidR="00A33ADE">
          <w:rPr>
            <w:noProof/>
            <w:webHidden/>
          </w:rPr>
          <w:fldChar w:fldCharType="separate"/>
        </w:r>
        <w:r w:rsidR="00A33ADE">
          <w:rPr>
            <w:noProof/>
            <w:webHidden/>
          </w:rPr>
          <w:t>22</w:t>
        </w:r>
        <w:r w:rsidR="00A33ADE">
          <w:rPr>
            <w:noProof/>
            <w:webHidden/>
          </w:rPr>
          <w:fldChar w:fldCharType="end"/>
        </w:r>
      </w:hyperlink>
    </w:p>
    <w:p w14:paraId="7B53632B" w14:textId="05EB4332"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5" w:history="1">
        <w:r w:rsidR="00A33ADE" w:rsidRPr="009D3661">
          <w:rPr>
            <w:rStyle w:val="Hyperlink"/>
            <w:noProof/>
          </w:rPr>
          <w:t>Figure 15. Task Configuration - Operations tab</w:t>
        </w:r>
        <w:r w:rsidR="00A33ADE">
          <w:rPr>
            <w:noProof/>
            <w:webHidden/>
          </w:rPr>
          <w:tab/>
        </w:r>
        <w:r w:rsidR="00A33ADE">
          <w:rPr>
            <w:noProof/>
            <w:webHidden/>
          </w:rPr>
          <w:fldChar w:fldCharType="begin"/>
        </w:r>
        <w:r w:rsidR="00A33ADE">
          <w:rPr>
            <w:noProof/>
            <w:webHidden/>
          </w:rPr>
          <w:instrText xml:space="preserve"> PAGEREF _Toc63416205 \h </w:instrText>
        </w:r>
        <w:r w:rsidR="00A33ADE">
          <w:rPr>
            <w:noProof/>
            <w:webHidden/>
          </w:rPr>
        </w:r>
        <w:r w:rsidR="00A33ADE">
          <w:rPr>
            <w:noProof/>
            <w:webHidden/>
          </w:rPr>
          <w:fldChar w:fldCharType="separate"/>
        </w:r>
        <w:r w:rsidR="00A33ADE">
          <w:rPr>
            <w:noProof/>
            <w:webHidden/>
          </w:rPr>
          <w:t>23</w:t>
        </w:r>
        <w:r w:rsidR="00A33ADE">
          <w:rPr>
            <w:noProof/>
            <w:webHidden/>
          </w:rPr>
          <w:fldChar w:fldCharType="end"/>
        </w:r>
      </w:hyperlink>
    </w:p>
    <w:p w14:paraId="4910539E" w14:textId="6EF9D556"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6" w:history="1">
        <w:r w:rsidR="00A33ADE" w:rsidRPr="009D3661">
          <w:rPr>
            <w:rStyle w:val="Hyperlink"/>
            <w:noProof/>
          </w:rPr>
          <w:t>Figure 16. Operation Parameters Types</w:t>
        </w:r>
        <w:r w:rsidR="00A33ADE">
          <w:rPr>
            <w:noProof/>
            <w:webHidden/>
          </w:rPr>
          <w:tab/>
        </w:r>
        <w:r w:rsidR="00A33ADE">
          <w:rPr>
            <w:noProof/>
            <w:webHidden/>
          </w:rPr>
          <w:fldChar w:fldCharType="begin"/>
        </w:r>
        <w:r w:rsidR="00A33ADE">
          <w:rPr>
            <w:noProof/>
            <w:webHidden/>
          </w:rPr>
          <w:instrText xml:space="preserve"> PAGEREF _Toc63416206 \h </w:instrText>
        </w:r>
        <w:r w:rsidR="00A33ADE">
          <w:rPr>
            <w:noProof/>
            <w:webHidden/>
          </w:rPr>
        </w:r>
        <w:r w:rsidR="00A33ADE">
          <w:rPr>
            <w:noProof/>
            <w:webHidden/>
          </w:rPr>
          <w:fldChar w:fldCharType="separate"/>
        </w:r>
        <w:r w:rsidR="00A33ADE">
          <w:rPr>
            <w:noProof/>
            <w:webHidden/>
          </w:rPr>
          <w:t>23</w:t>
        </w:r>
        <w:r w:rsidR="00A33ADE">
          <w:rPr>
            <w:noProof/>
            <w:webHidden/>
          </w:rPr>
          <w:fldChar w:fldCharType="end"/>
        </w:r>
      </w:hyperlink>
    </w:p>
    <w:p w14:paraId="1264BCED" w14:textId="767DFC41"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7" w:history="1">
        <w:r w:rsidR="00A33ADE" w:rsidRPr="009D3661">
          <w:rPr>
            <w:rStyle w:val="Hyperlink"/>
            <w:noProof/>
          </w:rPr>
          <w:t>Figure 17. Task Operation - the data to be configured for each input option</w:t>
        </w:r>
        <w:r w:rsidR="00A33ADE">
          <w:rPr>
            <w:noProof/>
            <w:webHidden/>
          </w:rPr>
          <w:tab/>
        </w:r>
        <w:r w:rsidR="00A33ADE">
          <w:rPr>
            <w:noProof/>
            <w:webHidden/>
          </w:rPr>
          <w:fldChar w:fldCharType="begin"/>
        </w:r>
        <w:r w:rsidR="00A33ADE">
          <w:rPr>
            <w:noProof/>
            <w:webHidden/>
          </w:rPr>
          <w:instrText xml:space="preserve"> PAGEREF _Toc63416207 \h </w:instrText>
        </w:r>
        <w:r w:rsidR="00A33ADE">
          <w:rPr>
            <w:noProof/>
            <w:webHidden/>
          </w:rPr>
        </w:r>
        <w:r w:rsidR="00A33ADE">
          <w:rPr>
            <w:noProof/>
            <w:webHidden/>
          </w:rPr>
          <w:fldChar w:fldCharType="separate"/>
        </w:r>
        <w:r w:rsidR="00A33ADE">
          <w:rPr>
            <w:noProof/>
            <w:webHidden/>
          </w:rPr>
          <w:t>24</w:t>
        </w:r>
        <w:r w:rsidR="00A33ADE">
          <w:rPr>
            <w:noProof/>
            <w:webHidden/>
          </w:rPr>
          <w:fldChar w:fldCharType="end"/>
        </w:r>
      </w:hyperlink>
    </w:p>
    <w:p w14:paraId="3DB0927C" w14:textId="33B57BA6"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8" w:history="1">
        <w:r w:rsidR="00A33ADE" w:rsidRPr="009D3661">
          <w:rPr>
            <w:rStyle w:val="Hyperlink"/>
            <w:noProof/>
          </w:rPr>
          <w:t>Figure 18. Regulations List</w:t>
        </w:r>
        <w:r w:rsidR="00A33ADE">
          <w:rPr>
            <w:noProof/>
            <w:webHidden/>
          </w:rPr>
          <w:tab/>
        </w:r>
        <w:r w:rsidR="00A33ADE">
          <w:rPr>
            <w:noProof/>
            <w:webHidden/>
          </w:rPr>
          <w:fldChar w:fldCharType="begin"/>
        </w:r>
        <w:r w:rsidR="00A33ADE">
          <w:rPr>
            <w:noProof/>
            <w:webHidden/>
          </w:rPr>
          <w:instrText xml:space="preserve"> PAGEREF _Toc63416208 \h </w:instrText>
        </w:r>
        <w:r w:rsidR="00A33ADE">
          <w:rPr>
            <w:noProof/>
            <w:webHidden/>
          </w:rPr>
        </w:r>
        <w:r w:rsidR="00A33ADE">
          <w:rPr>
            <w:noProof/>
            <w:webHidden/>
          </w:rPr>
          <w:fldChar w:fldCharType="separate"/>
        </w:r>
        <w:r w:rsidR="00A33ADE">
          <w:rPr>
            <w:noProof/>
            <w:webHidden/>
          </w:rPr>
          <w:t>25</w:t>
        </w:r>
        <w:r w:rsidR="00A33ADE">
          <w:rPr>
            <w:noProof/>
            <w:webHidden/>
          </w:rPr>
          <w:fldChar w:fldCharType="end"/>
        </w:r>
      </w:hyperlink>
    </w:p>
    <w:p w14:paraId="39F07657" w14:textId="73C8EFFB"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09" w:history="1">
        <w:r w:rsidR="00A33ADE" w:rsidRPr="009D3661">
          <w:rPr>
            <w:rStyle w:val="Hyperlink"/>
            <w:noProof/>
          </w:rPr>
          <w:t>Figure 19. Activity List for a Regulation</w:t>
        </w:r>
        <w:r w:rsidR="00A33ADE">
          <w:rPr>
            <w:noProof/>
            <w:webHidden/>
          </w:rPr>
          <w:tab/>
        </w:r>
        <w:r w:rsidR="00A33ADE">
          <w:rPr>
            <w:noProof/>
            <w:webHidden/>
          </w:rPr>
          <w:fldChar w:fldCharType="begin"/>
        </w:r>
        <w:r w:rsidR="00A33ADE">
          <w:rPr>
            <w:noProof/>
            <w:webHidden/>
          </w:rPr>
          <w:instrText xml:space="preserve"> PAGEREF _Toc63416209 \h </w:instrText>
        </w:r>
        <w:r w:rsidR="00A33ADE">
          <w:rPr>
            <w:noProof/>
            <w:webHidden/>
          </w:rPr>
        </w:r>
        <w:r w:rsidR="00A33ADE">
          <w:rPr>
            <w:noProof/>
            <w:webHidden/>
          </w:rPr>
          <w:fldChar w:fldCharType="separate"/>
        </w:r>
        <w:r w:rsidR="00A33ADE">
          <w:rPr>
            <w:noProof/>
            <w:webHidden/>
          </w:rPr>
          <w:t>26</w:t>
        </w:r>
        <w:r w:rsidR="00A33ADE">
          <w:rPr>
            <w:noProof/>
            <w:webHidden/>
          </w:rPr>
          <w:fldChar w:fldCharType="end"/>
        </w:r>
      </w:hyperlink>
    </w:p>
    <w:p w14:paraId="58F8B288" w14:textId="4961D407"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0" w:history="1">
        <w:r w:rsidR="00A33ADE" w:rsidRPr="009D3661">
          <w:rPr>
            <w:rStyle w:val="Hyperlink"/>
            <w:noProof/>
          </w:rPr>
          <w:t>Figure 20. Edit Activity</w:t>
        </w:r>
        <w:r w:rsidR="00A33ADE">
          <w:rPr>
            <w:noProof/>
            <w:webHidden/>
          </w:rPr>
          <w:tab/>
        </w:r>
        <w:r w:rsidR="00A33ADE">
          <w:rPr>
            <w:noProof/>
            <w:webHidden/>
          </w:rPr>
          <w:fldChar w:fldCharType="begin"/>
        </w:r>
        <w:r w:rsidR="00A33ADE">
          <w:rPr>
            <w:noProof/>
            <w:webHidden/>
          </w:rPr>
          <w:instrText xml:space="preserve"> PAGEREF _Toc63416210 \h </w:instrText>
        </w:r>
        <w:r w:rsidR="00A33ADE">
          <w:rPr>
            <w:noProof/>
            <w:webHidden/>
          </w:rPr>
        </w:r>
        <w:r w:rsidR="00A33ADE">
          <w:rPr>
            <w:noProof/>
            <w:webHidden/>
          </w:rPr>
          <w:fldChar w:fldCharType="separate"/>
        </w:r>
        <w:r w:rsidR="00A33ADE">
          <w:rPr>
            <w:noProof/>
            <w:webHidden/>
          </w:rPr>
          <w:t>27</w:t>
        </w:r>
        <w:r w:rsidR="00A33ADE">
          <w:rPr>
            <w:noProof/>
            <w:webHidden/>
          </w:rPr>
          <w:fldChar w:fldCharType="end"/>
        </w:r>
      </w:hyperlink>
    </w:p>
    <w:p w14:paraId="57E5FDD2" w14:textId="13254E4D"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1" w:history="1">
        <w:r w:rsidR="00A33ADE" w:rsidRPr="009D3661">
          <w:rPr>
            <w:rStyle w:val="Hyperlink"/>
            <w:noProof/>
          </w:rPr>
          <w:t>Figure 21. Corporate and DPM Roles</w:t>
        </w:r>
        <w:r w:rsidR="00A33ADE">
          <w:rPr>
            <w:noProof/>
            <w:webHidden/>
          </w:rPr>
          <w:tab/>
        </w:r>
        <w:r w:rsidR="00A33ADE">
          <w:rPr>
            <w:noProof/>
            <w:webHidden/>
          </w:rPr>
          <w:fldChar w:fldCharType="begin"/>
        </w:r>
        <w:r w:rsidR="00A33ADE">
          <w:rPr>
            <w:noProof/>
            <w:webHidden/>
          </w:rPr>
          <w:instrText xml:space="preserve"> PAGEREF _Toc63416211 \h </w:instrText>
        </w:r>
        <w:r w:rsidR="00A33ADE">
          <w:rPr>
            <w:noProof/>
            <w:webHidden/>
          </w:rPr>
        </w:r>
        <w:r w:rsidR="00A33ADE">
          <w:rPr>
            <w:noProof/>
            <w:webHidden/>
          </w:rPr>
          <w:fldChar w:fldCharType="separate"/>
        </w:r>
        <w:r w:rsidR="00A33ADE">
          <w:rPr>
            <w:noProof/>
            <w:webHidden/>
          </w:rPr>
          <w:t>28</w:t>
        </w:r>
        <w:r w:rsidR="00A33ADE">
          <w:rPr>
            <w:noProof/>
            <w:webHidden/>
          </w:rPr>
          <w:fldChar w:fldCharType="end"/>
        </w:r>
      </w:hyperlink>
    </w:p>
    <w:p w14:paraId="2D474924" w14:textId="4D8755CD"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2" w:history="1">
        <w:r w:rsidR="00A33ADE" w:rsidRPr="009D3661">
          <w:rPr>
            <w:rStyle w:val="Hyperlink"/>
            <w:noProof/>
          </w:rPr>
          <w:t>Figure 22. Role Management Menu</w:t>
        </w:r>
        <w:r w:rsidR="00A33ADE">
          <w:rPr>
            <w:noProof/>
            <w:webHidden/>
          </w:rPr>
          <w:tab/>
        </w:r>
        <w:r w:rsidR="00A33ADE">
          <w:rPr>
            <w:noProof/>
            <w:webHidden/>
          </w:rPr>
          <w:fldChar w:fldCharType="begin"/>
        </w:r>
        <w:r w:rsidR="00A33ADE">
          <w:rPr>
            <w:noProof/>
            <w:webHidden/>
          </w:rPr>
          <w:instrText xml:space="preserve"> PAGEREF _Toc63416212 \h </w:instrText>
        </w:r>
        <w:r w:rsidR="00A33ADE">
          <w:rPr>
            <w:noProof/>
            <w:webHidden/>
          </w:rPr>
        </w:r>
        <w:r w:rsidR="00A33ADE">
          <w:rPr>
            <w:noProof/>
            <w:webHidden/>
          </w:rPr>
          <w:fldChar w:fldCharType="separate"/>
        </w:r>
        <w:r w:rsidR="00A33ADE">
          <w:rPr>
            <w:noProof/>
            <w:webHidden/>
          </w:rPr>
          <w:t>30</w:t>
        </w:r>
        <w:r w:rsidR="00A33ADE">
          <w:rPr>
            <w:noProof/>
            <w:webHidden/>
          </w:rPr>
          <w:fldChar w:fldCharType="end"/>
        </w:r>
      </w:hyperlink>
    </w:p>
    <w:p w14:paraId="22CDBA7A" w14:textId="49004ED2"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3" w:history="1">
        <w:r w:rsidR="00A33ADE" w:rsidRPr="009D3661">
          <w:rPr>
            <w:rStyle w:val="Hyperlink"/>
            <w:noProof/>
          </w:rPr>
          <w:t>Figure 23. Corporate Role Management</w:t>
        </w:r>
        <w:r w:rsidR="00A33ADE">
          <w:rPr>
            <w:noProof/>
            <w:webHidden/>
          </w:rPr>
          <w:tab/>
        </w:r>
        <w:r w:rsidR="00A33ADE">
          <w:rPr>
            <w:noProof/>
            <w:webHidden/>
          </w:rPr>
          <w:fldChar w:fldCharType="begin"/>
        </w:r>
        <w:r w:rsidR="00A33ADE">
          <w:rPr>
            <w:noProof/>
            <w:webHidden/>
          </w:rPr>
          <w:instrText xml:space="preserve"> PAGEREF _Toc63416213 \h </w:instrText>
        </w:r>
        <w:r w:rsidR="00A33ADE">
          <w:rPr>
            <w:noProof/>
            <w:webHidden/>
          </w:rPr>
        </w:r>
        <w:r w:rsidR="00A33ADE">
          <w:rPr>
            <w:noProof/>
            <w:webHidden/>
          </w:rPr>
          <w:fldChar w:fldCharType="separate"/>
        </w:r>
        <w:r w:rsidR="00A33ADE">
          <w:rPr>
            <w:noProof/>
            <w:webHidden/>
          </w:rPr>
          <w:t>30</w:t>
        </w:r>
        <w:r w:rsidR="00A33ADE">
          <w:rPr>
            <w:noProof/>
            <w:webHidden/>
          </w:rPr>
          <w:fldChar w:fldCharType="end"/>
        </w:r>
      </w:hyperlink>
    </w:p>
    <w:p w14:paraId="4977B056" w14:textId="66B0736E"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4" w:history="1">
        <w:r w:rsidR="00A33ADE" w:rsidRPr="009D3661">
          <w:rPr>
            <w:rStyle w:val="Hyperlink"/>
            <w:noProof/>
          </w:rPr>
          <w:t>Figure 24. Detailed Authorization Configuration</w:t>
        </w:r>
        <w:r w:rsidR="00A33ADE">
          <w:rPr>
            <w:noProof/>
            <w:webHidden/>
          </w:rPr>
          <w:tab/>
        </w:r>
        <w:r w:rsidR="00A33ADE">
          <w:rPr>
            <w:noProof/>
            <w:webHidden/>
          </w:rPr>
          <w:fldChar w:fldCharType="begin"/>
        </w:r>
        <w:r w:rsidR="00A33ADE">
          <w:rPr>
            <w:noProof/>
            <w:webHidden/>
          </w:rPr>
          <w:instrText xml:space="preserve"> PAGEREF _Toc63416214 \h </w:instrText>
        </w:r>
        <w:r w:rsidR="00A33ADE">
          <w:rPr>
            <w:noProof/>
            <w:webHidden/>
          </w:rPr>
        </w:r>
        <w:r w:rsidR="00A33ADE">
          <w:rPr>
            <w:noProof/>
            <w:webHidden/>
          </w:rPr>
          <w:fldChar w:fldCharType="separate"/>
        </w:r>
        <w:r w:rsidR="00A33ADE">
          <w:rPr>
            <w:noProof/>
            <w:webHidden/>
          </w:rPr>
          <w:t>31</w:t>
        </w:r>
        <w:r w:rsidR="00A33ADE">
          <w:rPr>
            <w:noProof/>
            <w:webHidden/>
          </w:rPr>
          <w:fldChar w:fldCharType="end"/>
        </w:r>
      </w:hyperlink>
    </w:p>
    <w:p w14:paraId="0FB4C12A" w14:textId="5E237EE7"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5" w:history="1">
        <w:r w:rsidR="00A33ADE" w:rsidRPr="009D3661">
          <w:rPr>
            <w:rStyle w:val="Hyperlink"/>
            <w:noProof/>
          </w:rPr>
          <w:t>Figure 25. New Corporate Role</w:t>
        </w:r>
        <w:r w:rsidR="00A33ADE">
          <w:rPr>
            <w:noProof/>
            <w:webHidden/>
          </w:rPr>
          <w:tab/>
        </w:r>
        <w:r w:rsidR="00A33ADE">
          <w:rPr>
            <w:noProof/>
            <w:webHidden/>
          </w:rPr>
          <w:fldChar w:fldCharType="begin"/>
        </w:r>
        <w:r w:rsidR="00A33ADE">
          <w:rPr>
            <w:noProof/>
            <w:webHidden/>
          </w:rPr>
          <w:instrText xml:space="preserve"> PAGEREF _Toc63416215 \h </w:instrText>
        </w:r>
        <w:r w:rsidR="00A33ADE">
          <w:rPr>
            <w:noProof/>
            <w:webHidden/>
          </w:rPr>
        </w:r>
        <w:r w:rsidR="00A33ADE">
          <w:rPr>
            <w:noProof/>
            <w:webHidden/>
          </w:rPr>
          <w:fldChar w:fldCharType="separate"/>
        </w:r>
        <w:r w:rsidR="00A33ADE">
          <w:rPr>
            <w:noProof/>
            <w:webHidden/>
          </w:rPr>
          <w:t>32</w:t>
        </w:r>
        <w:r w:rsidR="00A33ADE">
          <w:rPr>
            <w:noProof/>
            <w:webHidden/>
          </w:rPr>
          <w:fldChar w:fldCharType="end"/>
        </w:r>
      </w:hyperlink>
    </w:p>
    <w:p w14:paraId="24632DA5" w14:textId="11728FFD"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6" w:history="1">
        <w:r w:rsidR="00A33ADE" w:rsidRPr="009D3661">
          <w:rPr>
            <w:rStyle w:val="Hyperlink"/>
            <w:noProof/>
          </w:rPr>
          <w:t>Figure 26. Corporate Role Permissions Configuration</w:t>
        </w:r>
        <w:r w:rsidR="00A33ADE">
          <w:rPr>
            <w:noProof/>
            <w:webHidden/>
          </w:rPr>
          <w:tab/>
        </w:r>
        <w:r w:rsidR="00A33ADE">
          <w:rPr>
            <w:noProof/>
            <w:webHidden/>
          </w:rPr>
          <w:fldChar w:fldCharType="begin"/>
        </w:r>
        <w:r w:rsidR="00A33ADE">
          <w:rPr>
            <w:noProof/>
            <w:webHidden/>
          </w:rPr>
          <w:instrText xml:space="preserve"> PAGEREF _Toc63416216 \h </w:instrText>
        </w:r>
        <w:r w:rsidR="00A33ADE">
          <w:rPr>
            <w:noProof/>
            <w:webHidden/>
          </w:rPr>
        </w:r>
        <w:r w:rsidR="00A33ADE">
          <w:rPr>
            <w:noProof/>
            <w:webHidden/>
          </w:rPr>
          <w:fldChar w:fldCharType="separate"/>
        </w:r>
        <w:r w:rsidR="00A33ADE">
          <w:rPr>
            <w:noProof/>
            <w:webHidden/>
          </w:rPr>
          <w:t>33</w:t>
        </w:r>
        <w:r w:rsidR="00A33ADE">
          <w:rPr>
            <w:noProof/>
            <w:webHidden/>
          </w:rPr>
          <w:fldChar w:fldCharType="end"/>
        </w:r>
      </w:hyperlink>
    </w:p>
    <w:p w14:paraId="0BDACE10" w14:textId="58B3B0C8"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7" w:history="1">
        <w:r w:rsidR="00A33ADE" w:rsidRPr="009D3661">
          <w:rPr>
            <w:rStyle w:val="Hyperlink"/>
            <w:noProof/>
          </w:rPr>
          <w:t>Figure 27. User Management</w:t>
        </w:r>
        <w:r w:rsidR="00A33ADE">
          <w:rPr>
            <w:noProof/>
            <w:webHidden/>
          </w:rPr>
          <w:tab/>
        </w:r>
        <w:r w:rsidR="00A33ADE">
          <w:rPr>
            <w:noProof/>
            <w:webHidden/>
          </w:rPr>
          <w:fldChar w:fldCharType="begin"/>
        </w:r>
        <w:r w:rsidR="00A33ADE">
          <w:rPr>
            <w:noProof/>
            <w:webHidden/>
          </w:rPr>
          <w:instrText xml:space="preserve"> PAGEREF _Toc63416217 \h </w:instrText>
        </w:r>
        <w:r w:rsidR="00A33ADE">
          <w:rPr>
            <w:noProof/>
            <w:webHidden/>
          </w:rPr>
        </w:r>
        <w:r w:rsidR="00A33ADE">
          <w:rPr>
            <w:noProof/>
            <w:webHidden/>
          </w:rPr>
          <w:fldChar w:fldCharType="separate"/>
        </w:r>
        <w:r w:rsidR="00A33ADE">
          <w:rPr>
            <w:noProof/>
            <w:webHidden/>
          </w:rPr>
          <w:t>34</w:t>
        </w:r>
        <w:r w:rsidR="00A33ADE">
          <w:rPr>
            <w:noProof/>
            <w:webHidden/>
          </w:rPr>
          <w:fldChar w:fldCharType="end"/>
        </w:r>
      </w:hyperlink>
    </w:p>
    <w:p w14:paraId="641FFB5A" w14:textId="1FC0333E"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8" w:history="1">
        <w:r w:rsidR="00A33ADE" w:rsidRPr="009D3661">
          <w:rPr>
            <w:rStyle w:val="Hyperlink"/>
            <w:noProof/>
          </w:rPr>
          <w:t>Figure 28. New User screen</w:t>
        </w:r>
        <w:r w:rsidR="00A33ADE">
          <w:rPr>
            <w:noProof/>
            <w:webHidden/>
          </w:rPr>
          <w:tab/>
        </w:r>
        <w:r w:rsidR="00A33ADE">
          <w:rPr>
            <w:noProof/>
            <w:webHidden/>
          </w:rPr>
          <w:fldChar w:fldCharType="begin"/>
        </w:r>
        <w:r w:rsidR="00A33ADE">
          <w:rPr>
            <w:noProof/>
            <w:webHidden/>
          </w:rPr>
          <w:instrText xml:space="preserve"> PAGEREF _Toc63416218 \h </w:instrText>
        </w:r>
        <w:r w:rsidR="00A33ADE">
          <w:rPr>
            <w:noProof/>
            <w:webHidden/>
          </w:rPr>
        </w:r>
        <w:r w:rsidR="00A33ADE">
          <w:rPr>
            <w:noProof/>
            <w:webHidden/>
          </w:rPr>
          <w:fldChar w:fldCharType="separate"/>
        </w:r>
        <w:r w:rsidR="00A33ADE">
          <w:rPr>
            <w:noProof/>
            <w:webHidden/>
          </w:rPr>
          <w:t>35</w:t>
        </w:r>
        <w:r w:rsidR="00A33ADE">
          <w:rPr>
            <w:noProof/>
            <w:webHidden/>
          </w:rPr>
          <w:fldChar w:fldCharType="end"/>
        </w:r>
      </w:hyperlink>
    </w:p>
    <w:p w14:paraId="39FA86BC" w14:textId="45C7D43C"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19" w:history="1">
        <w:r w:rsidR="00A33ADE" w:rsidRPr="009D3661">
          <w:rPr>
            <w:rStyle w:val="Hyperlink"/>
            <w:noProof/>
          </w:rPr>
          <w:t>Figure 29. K2View Main Menu</w:t>
        </w:r>
        <w:r w:rsidR="00A33ADE">
          <w:rPr>
            <w:noProof/>
            <w:webHidden/>
          </w:rPr>
          <w:tab/>
        </w:r>
        <w:r w:rsidR="00A33ADE">
          <w:rPr>
            <w:noProof/>
            <w:webHidden/>
          </w:rPr>
          <w:fldChar w:fldCharType="begin"/>
        </w:r>
        <w:r w:rsidR="00A33ADE">
          <w:rPr>
            <w:noProof/>
            <w:webHidden/>
          </w:rPr>
          <w:instrText xml:space="preserve"> PAGEREF _Toc63416219 \h </w:instrText>
        </w:r>
        <w:r w:rsidR="00A33ADE">
          <w:rPr>
            <w:noProof/>
            <w:webHidden/>
          </w:rPr>
        </w:r>
        <w:r w:rsidR="00A33ADE">
          <w:rPr>
            <w:noProof/>
            <w:webHidden/>
          </w:rPr>
          <w:fldChar w:fldCharType="separate"/>
        </w:r>
        <w:r w:rsidR="00A33ADE">
          <w:rPr>
            <w:noProof/>
            <w:webHidden/>
          </w:rPr>
          <w:t>36</w:t>
        </w:r>
        <w:r w:rsidR="00A33ADE">
          <w:rPr>
            <w:noProof/>
            <w:webHidden/>
          </w:rPr>
          <w:fldChar w:fldCharType="end"/>
        </w:r>
      </w:hyperlink>
    </w:p>
    <w:p w14:paraId="5B0FA85F" w14:textId="6A589DC8"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0" w:history="1">
        <w:r w:rsidR="00A33ADE" w:rsidRPr="009D3661">
          <w:rPr>
            <w:rStyle w:val="Hyperlink"/>
            <w:noProof/>
          </w:rPr>
          <w:t>Figure 30. Main Menu with Two Menu Items</w:t>
        </w:r>
        <w:r w:rsidR="00A33ADE">
          <w:rPr>
            <w:noProof/>
            <w:webHidden/>
          </w:rPr>
          <w:tab/>
        </w:r>
        <w:r w:rsidR="00A33ADE">
          <w:rPr>
            <w:noProof/>
            <w:webHidden/>
          </w:rPr>
          <w:fldChar w:fldCharType="begin"/>
        </w:r>
        <w:r w:rsidR="00A33ADE">
          <w:rPr>
            <w:noProof/>
            <w:webHidden/>
          </w:rPr>
          <w:instrText xml:space="preserve"> PAGEREF _Toc63416220 \h </w:instrText>
        </w:r>
        <w:r w:rsidR="00A33ADE">
          <w:rPr>
            <w:noProof/>
            <w:webHidden/>
          </w:rPr>
        </w:r>
        <w:r w:rsidR="00A33ADE">
          <w:rPr>
            <w:noProof/>
            <w:webHidden/>
          </w:rPr>
          <w:fldChar w:fldCharType="separate"/>
        </w:r>
        <w:r w:rsidR="00A33ADE">
          <w:rPr>
            <w:noProof/>
            <w:webHidden/>
          </w:rPr>
          <w:t>37</w:t>
        </w:r>
        <w:r w:rsidR="00A33ADE">
          <w:rPr>
            <w:noProof/>
            <w:webHidden/>
          </w:rPr>
          <w:fldChar w:fldCharType="end"/>
        </w:r>
      </w:hyperlink>
    </w:p>
    <w:p w14:paraId="02BB28B2" w14:textId="5857ECE0"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1" w:history="1">
        <w:r w:rsidR="00A33ADE" w:rsidRPr="009D3661">
          <w:rPr>
            <w:rStyle w:val="Hyperlink"/>
            <w:noProof/>
          </w:rPr>
          <w:t>Figure 31. Representative Menu</w:t>
        </w:r>
        <w:r w:rsidR="00A33ADE">
          <w:rPr>
            <w:noProof/>
            <w:webHidden/>
          </w:rPr>
          <w:tab/>
        </w:r>
        <w:r w:rsidR="00A33ADE">
          <w:rPr>
            <w:noProof/>
            <w:webHidden/>
          </w:rPr>
          <w:fldChar w:fldCharType="begin"/>
        </w:r>
        <w:r w:rsidR="00A33ADE">
          <w:rPr>
            <w:noProof/>
            <w:webHidden/>
          </w:rPr>
          <w:instrText xml:space="preserve"> PAGEREF _Toc63416221 \h </w:instrText>
        </w:r>
        <w:r w:rsidR="00A33ADE">
          <w:rPr>
            <w:noProof/>
            <w:webHidden/>
          </w:rPr>
        </w:r>
        <w:r w:rsidR="00A33ADE">
          <w:rPr>
            <w:noProof/>
            <w:webHidden/>
          </w:rPr>
          <w:fldChar w:fldCharType="separate"/>
        </w:r>
        <w:r w:rsidR="00A33ADE">
          <w:rPr>
            <w:noProof/>
            <w:webHidden/>
          </w:rPr>
          <w:t>37</w:t>
        </w:r>
        <w:r w:rsidR="00A33ADE">
          <w:rPr>
            <w:noProof/>
            <w:webHidden/>
          </w:rPr>
          <w:fldChar w:fldCharType="end"/>
        </w:r>
      </w:hyperlink>
    </w:p>
    <w:p w14:paraId="6114E285" w14:textId="5BD3EA7D"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2" w:history="1">
        <w:r w:rsidR="00A33ADE" w:rsidRPr="009D3661">
          <w:rPr>
            <w:rStyle w:val="Hyperlink"/>
            <w:noProof/>
          </w:rPr>
          <w:t>Figure 32. Representative Search Request</w:t>
        </w:r>
        <w:r w:rsidR="00A33ADE">
          <w:rPr>
            <w:noProof/>
            <w:webHidden/>
          </w:rPr>
          <w:tab/>
        </w:r>
        <w:r w:rsidR="00A33ADE">
          <w:rPr>
            <w:noProof/>
            <w:webHidden/>
          </w:rPr>
          <w:fldChar w:fldCharType="begin"/>
        </w:r>
        <w:r w:rsidR="00A33ADE">
          <w:rPr>
            <w:noProof/>
            <w:webHidden/>
          </w:rPr>
          <w:instrText xml:space="preserve"> PAGEREF _Toc63416222 \h </w:instrText>
        </w:r>
        <w:r w:rsidR="00A33ADE">
          <w:rPr>
            <w:noProof/>
            <w:webHidden/>
          </w:rPr>
        </w:r>
        <w:r w:rsidR="00A33ADE">
          <w:rPr>
            <w:noProof/>
            <w:webHidden/>
          </w:rPr>
          <w:fldChar w:fldCharType="separate"/>
        </w:r>
        <w:r w:rsidR="00A33ADE">
          <w:rPr>
            <w:noProof/>
            <w:webHidden/>
          </w:rPr>
          <w:t>38</w:t>
        </w:r>
        <w:r w:rsidR="00A33ADE">
          <w:rPr>
            <w:noProof/>
            <w:webHidden/>
          </w:rPr>
          <w:fldChar w:fldCharType="end"/>
        </w:r>
      </w:hyperlink>
    </w:p>
    <w:p w14:paraId="7942E873" w14:textId="10829BD6"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3" w:history="1">
        <w:r w:rsidR="00A33ADE" w:rsidRPr="009D3661">
          <w:rPr>
            <w:rStyle w:val="Hyperlink"/>
            <w:noProof/>
          </w:rPr>
          <w:t>Figure 33. Request Details</w:t>
        </w:r>
        <w:r w:rsidR="00A33ADE">
          <w:rPr>
            <w:noProof/>
            <w:webHidden/>
          </w:rPr>
          <w:tab/>
        </w:r>
        <w:r w:rsidR="00A33ADE">
          <w:rPr>
            <w:noProof/>
            <w:webHidden/>
          </w:rPr>
          <w:fldChar w:fldCharType="begin"/>
        </w:r>
        <w:r w:rsidR="00A33ADE">
          <w:rPr>
            <w:noProof/>
            <w:webHidden/>
          </w:rPr>
          <w:instrText xml:space="preserve"> PAGEREF _Toc63416223 \h </w:instrText>
        </w:r>
        <w:r w:rsidR="00A33ADE">
          <w:rPr>
            <w:noProof/>
            <w:webHidden/>
          </w:rPr>
        </w:r>
        <w:r w:rsidR="00A33ADE">
          <w:rPr>
            <w:noProof/>
            <w:webHidden/>
          </w:rPr>
          <w:fldChar w:fldCharType="separate"/>
        </w:r>
        <w:r w:rsidR="00A33ADE">
          <w:rPr>
            <w:noProof/>
            <w:webHidden/>
          </w:rPr>
          <w:t>39</w:t>
        </w:r>
        <w:r w:rsidR="00A33ADE">
          <w:rPr>
            <w:noProof/>
            <w:webHidden/>
          </w:rPr>
          <w:fldChar w:fldCharType="end"/>
        </w:r>
      </w:hyperlink>
    </w:p>
    <w:p w14:paraId="16DC7658" w14:textId="7B13D282"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4" w:history="1">
        <w:r w:rsidR="00A33ADE" w:rsidRPr="009D3661">
          <w:rPr>
            <w:rStyle w:val="Hyperlink"/>
            <w:noProof/>
          </w:rPr>
          <w:t>Figure 34. Representative Submits a New Request</w:t>
        </w:r>
        <w:r w:rsidR="00A33ADE">
          <w:rPr>
            <w:noProof/>
            <w:webHidden/>
          </w:rPr>
          <w:tab/>
        </w:r>
        <w:r w:rsidR="00A33ADE">
          <w:rPr>
            <w:noProof/>
            <w:webHidden/>
          </w:rPr>
          <w:fldChar w:fldCharType="begin"/>
        </w:r>
        <w:r w:rsidR="00A33ADE">
          <w:rPr>
            <w:noProof/>
            <w:webHidden/>
          </w:rPr>
          <w:instrText xml:space="preserve"> PAGEREF _Toc63416224 \h </w:instrText>
        </w:r>
        <w:r w:rsidR="00A33ADE">
          <w:rPr>
            <w:noProof/>
            <w:webHidden/>
          </w:rPr>
        </w:r>
        <w:r w:rsidR="00A33ADE">
          <w:rPr>
            <w:noProof/>
            <w:webHidden/>
          </w:rPr>
          <w:fldChar w:fldCharType="separate"/>
        </w:r>
        <w:r w:rsidR="00A33ADE">
          <w:rPr>
            <w:noProof/>
            <w:webHidden/>
          </w:rPr>
          <w:t>40</w:t>
        </w:r>
        <w:r w:rsidR="00A33ADE">
          <w:rPr>
            <w:noProof/>
            <w:webHidden/>
          </w:rPr>
          <w:fldChar w:fldCharType="end"/>
        </w:r>
      </w:hyperlink>
    </w:p>
    <w:p w14:paraId="22B4DD78" w14:textId="29AD5F2B"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5" w:history="1">
        <w:r w:rsidR="00A33ADE" w:rsidRPr="009D3661">
          <w:rPr>
            <w:rStyle w:val="Hyperlink"/>
            <w:noProof/>
          </w:rPr>
          <w:t>Figure 35. Customer Landing Page</w:t>
        </w:r>
        <w:r w:rsidR="00A33ADE">
          <w:rPr>
            <w:noProof/>
            <w:webHidden/>
          </w:rPr>
          <w:tab/>
        </w:r>
        <w:r w:rsidR="00A33ADE">
          <w:rPr>
            <w:noProof/>
            <w:webHidden/>
          </w:rPr>
          <w:fldChar w:fldCharType="begin"/>
        </w:r>
        <w:r w:rsidR="00A33ADE">
          <w:rPr>
            <w:noProof/>
            <w:webHidden/>
          </w:rPr>
          <w:instrText xml:space="preserve"> PAGEREF _Toc63416225 \h </w:instrText>
        </w:r>
        <w:r w:rsidR="00A33ADE">
          <w:rPr>
            <w:noProof/>
            <w:webHidden/>
          </w:rPr>
        </w:r>
        <w:r w:rsidR="00A33ADE">
          <w:rPr>
            <w:noProof/>
            <w:webHidden/>
          </w:rPr>
          <w:fldChar w:fldCharType="separate"/>
        </w:r>
        <w:r w:rsidR="00A33ADE">
          <w:rPr>
            <w:noProof/>
            <w:webHidden/>
          </w:rPr>
          <w:t>41</w:t>
        </w:r>
        <w:r w:rsidR="00A33ADE">
          <w:rPr>
            <w:noProof/>
            <w:webHidden/>
          </w:rPr>
          <w:fldChar w:fldCharType="end"/>
        </w:r>
      </w:hyperlink>
    </w:p>
    <w:p w14:paraId="0FA113B9" w14:textId="23F5B4EA"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6" w:history="1">
        <w:r w:rsidR="00A33ADE" w:rsidRPr="009D3661">
          <w:rPr>
            <w:rStyle w:val="Hyperlink"/>
            <w:noProof/>
          </w:rPr>
          <w:t>Figure 36. Customer Submits a Request</w:t>
        </w:r>
        <w:r w:rsidR="00A33ADE">
          <w:rPr>
            <w:noProof/>
            <w:webHidden/>
          </w:rPr>
          <w:tab/>
        </w:r>
        <w:r w:rsidR="00A33ADE">
          <w:rPr>
            <w:noProof/>
            <w:webHidden/>
          </w:rPr>
          <w:fldChar w:fldCharType="begin"/>
        </w:r>
        <w:r w:rsidR="00A33ADE">
          <w:rPr>
            <w:noProof/>
            <w:webHidden/>
          </w:rPr>
          <w:instrText xml:space="preserve"> PAGEREF _Toc63416226 \h </w:instrText>
        </w:r>
        <w:r w:rsidR="00A33ADE">
          <w:rPr>
            <w:noProof/>
            <w:webHidden/>
          </w:rPr>
        </w:r>
        <w:r w:rsidR="00A33ADE">
          <w:rPr>
            <w:noProof/>
            <w:webHidden/>
          </w:rPr>
          <w:fldChar w:fldCharType="separate"/>
        </w:r>
        <w:r w:rsidR="00A33ADE">
          <w:rPr>
            <w:noProof/>
            <w:webHidden/>
          </w:rPr>
          <w:t>41</w:t>
        </w:r>
        <w:r w:rsidR="00A33ADE">
          <w:rPr>
            <w:noProof/>
            <w:webHidden/>
          </w:rPr>
          <w:fldChar w:fldCharType="end"/>
        </w:r>
      </w:hyperlink>
    </w:p>
    <w:p w14:paraId="317E4C7E" w14:textId="6195DD86"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7" w:history="1">
        <w:r w:rsidR="00A33ADE" w:rsidRPr="009D3661">
          <w:rPr>
            <w:rStyle w:val="Hyperlink"/>
            <w:noProof/>
          </w:rPr>
          <w:t>Figure 37. Customer View Requests</w:t>
        </w:r>
        <w:r w:rsidR="00A33ADE">
          <w:rPr>
            <w:noProof/>
            <w:webHidden/>
          </w:rPr>
          <w:tab/>
        </w:r>
        <w:r w:rsidR="00A33ADE">
          <w:rPr>
            <w:noProof/>
            <w:webHidden/>
          </w:rPr>
          <w:fldChar w:fldCharType="begin"/>
        </w:r>
        <w:r w:rsidR="00A33ADE">
          <w:rPr>
            <w:noProof/>
            <w:webHidden/>
          </w:rPr>
          <w:instrText xml:space="preserve"> PAGEREF _Toc63416227 \h </w:instrText>
        </w:r>
        <w:r w:rsidR="00A33ADE">
          <w:rPr>
            <w:noProof/>
            <w:webHidden/>
          </w:rPr>
        </w:r>
        <w:r w:rsidR="00A33ADE">
          <w:rPr>
            <w:noProof/>
            <w:webHidden/>
          </w:rPr>
          <w:fldChar w:fldCharType="separate"/>
        </w:r>
        <w:r w:rsidR="00A33ADE">
          <w:rPr>
            <w:noProof/>
            <w:webHidden/>
          </w:rPr>
          <w:t>42</w:t>
        </w:r>
        <w:r w:rsidR="00A33ADE">
          <w:rPr>
            <w:noProof/>
            <w:webHidden/>
          </w:rPr>
          <w:fldChar w:fldCharType="end"/>
        </w:r>
      </w:hyperlink>
    </w:p>
    <w:p w14:paraId="55493EA9" w14:textId="2DECE5B4"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8" w:history="1">
        <w:r w:rsidR="00A33ADE" w:rsidRPr="009D3661">
          <w:rPr>
            <w:rStyle w:val="Hyperlink"/>
            <w:noProof/>
          </w:rPr>
          <w:t>Figure 38. Customer Request Details</w:t>
        </w:r>
        <w:r w:rsidR="00A33ADE">
          <w:rPr>
            <w:noProof/>
            <w:webHidden/>
          </w:rPr>
          <w:tab/>
        </w:r>
        <w:r w:rsidR="00A33ADE">
          <w:rPr>
            <w:noProof/>
            <w:webHidden/>
          </w:rPr>
          <w:fldChar w:fldCharType="begin"/>
        </w:r>
        <w:r w:rsidR="00A33ADE">
          <w:rPr>
            <w:noProof/>
            <w:webHidden/>
          </w:rPr>
          <w:instrText xml:space="preserve"> PAGEREF _Toc63416228 \h </w:instrText>
        </w:r>
        <w:r w:rsidR="00A33ADE">
          <w:rPr>
            <w:noProof/>
            <w:webHidden/>
          </w:rPr>
        </w:r>
        <w:r w:rsidR="00A33ADE">
          <w:rPr>
            <w:noProof/>
            <w:webHidden/>
          </w:rPr>
          <w:fldChar w:fldCharType="separate"/>
        </w:r>
        <w:r w:rsidR="00A33ADE">
          <w:rPr>
            <w:noProof/>
            <w:webHidden/>
          </w:rPr>
          <w:t>43</w:t>
        </w:r>
        <w:r w:rsidR="00A33ADE">
          <w:rPr>
            <w:noProof/>
            <w:webHidden/>
          </w:rPr>
          <w:fldChar w:fldCharType="end"/>
        </w:r>
      </w:hyperlink>
    </w:p>
    <w:p w14:paraId="75F5BEC5" w14:textId="22A18B18"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29" w:history="1">
        <w:r w:rsidR="00A33ADE" w:rsidRPr="009D3661">
          <w:rPr>
            <w:rStyle w:val="Hyperlink"/>
            <w:noProof/>
          </w:rPr>
          <w:t>Figure 39. Steward Dashboard</w:t>
        </w:r>
        <w:r w:rsidR="00A33ADE">
          <w:rPr>
            <w:noProof/>
            <w:webHidden/>
          </w:rPr>
          <w:tab/>
        </w:r>
        <w:r w:rsidR="00A33ADE">
          <w:rPr>
            <w:noProof/>
            <w:webHidden/>
          </w:rPr>
          <w:fldChar w:fldCharType="begin"/>
        </w:r>
        <w:r w:rsidR="00A33ADE">
          <w:rPr>
            <w:noProof/>
            <w:webHidden/>
          </w:rPr>
          <w:instrText xml:space="preserve"> PAGEREF _Toc63416229 \h </w:instrText>
        </w:r>
        <w:r w:rsidR="00A33ADE">
          <w:rPr>
            <w:noProof/>
            <w:webHidden/>
          </w:rPr>
        </w:r>
        <w:r w:rsidR="00A33ADE">
          <w:rPr>
            <w:noProof/>
            <w:webHidden/>
          </w:rPr>
          <w:fldChar w:fldCharType="separate"/>
        </w:r>
        <w:r w:rsidR="00A33ADE">
          <w:rPr>
            <w:noProof/>
            <w:webHidden/>
          </w:rPr>
          <w:t>45</w:t>
        </w:r>
        <w:r w:rsidR="00A33ADE">
          <w:rPr>
            <w:noProof/>
            <w:webHidden/>
          </w:rPr>
          <w:fldChar w:fldCharType="end"/>
        </w:r>
      </w:hyperlink>
    </w:p>
    <w:p w14:paraId="6FA4828D" w14:textId="6F16F088"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0" w:history="1">
        <w:r w:rsidR="00A33ADE" w:rsidRPr="009D3661">
          <w:rPr>
            <w:rStyle w:val="Hyperlink"/>
            <w:noProof/>
          </w:rPr>
          <w:t>Figure 40. Example of Applied Steward Dashboard Filter</w:t>
        </w:r>
        <w:r w:rsidR="00A33ADE">
          <w:rPr>
            <w:noProof/>
            <w:webHidden/>
          </w:rPr>
          <w:tab/>
        </w:r>
        <w:r w:rsidR="00A33ADE">
          <w:rPr>
            <w:noProof/>
            <w:webHidden/>
          </w:rPr>
          <w:fldChar w:fldCharType="begin"/>
        </w:r>
        <w:r w:rsidR="00A33ADE">
          <w:rPr>
            <w:noProof/>
            <w:webHidden/>
          </w:rPr>
          <w:instrText xml:space="preserve"> PAGEREF _Toc63416230 \h </w:instrText>
        </w:r>
        <w:r w:rsidR="00A33ADE">
          <w:rPr>
            <w:noProof/>
            <w:webHidden/>
          </w:rPr>
        </w:r>
        <w:r w:rsidR="00A33ADE">
          <w:rPr>
            <w:noProof/>
            <w:webHidden/>
          </w:rPr>
          <w:fldChar w:fldCharType="separate"/>
        </w:r>
        <w:r w:rsidR="00A33ADE">
          <w:rPr>
            <w:noProof/>
            <w:webHidden/>
          </w:rPr>
          <w:t>45</w:t>
        </w:r>
        <w:r w:rsidR="00A33ADE">
          <w:rPr>
            <w:noProof/>
            <w:webHidden/>
          </w:rPr>
          <w:fldChar w:fldCharType="end"/>
        </w:r>
      </w:hyperlink>
    </w:p>
    <w:p w14:paraId="15314626" w14:textId="42E37321"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1" w:history="1">
        <w:r w:rsidR="00A33ADE" w:rsidRPr="009D3661">
          <w:rPr>
            <w:rStyle w:val="Hyperlink"/>
            <w:noProof/>
          </w:rPr>
          <w:t>Figure 41. Steward Dashboard Totals Example</w:t>
        </w:r>
        <w:r w:rsidR="00A33ADE">
          <w:rPr>
            <w:noProof/>
            <w:webHidden/>
          </w:rPr>
          <w:tab/>
        </w:r>
        <w:r w:rsidR="00A33ADE">
          <w:rPr>
            <w:noProof/>
            <w:webHidden/>
          </w:rPr>
          <w:fldChar w:fldCharType="begin"/>
        </w:r>
        <w:r w:rsidR="00A33ADE">
          <w:rPr>
            <w:noProof/>
            <w:webHidden/>
          </w:rPr>
          <w:instrText xml:space="preserve"> PAGEREF _Toc63416231 \h </w:instrText>
        </w:r>
        <w:r w:rsidR="00A33ADE">
          <w:rPr>
            <w:noProof/>
            <w:webHidden/>
          </w:rPr>
        </w:r>
        <w:r w:rsidR="00A33ADE">
          <w:rPr>
            <w:noProof/>
            <w:webHidden/>
          </w:rPr>
          <w:fldChar w:fldCharType="separate"/>
        </w:r>
        <w:r w:rsidR="00A33ADE">
          <w:rPr>
            <w:noProof/>
            <w:webHidden/>
          </w:rPr>
          <w:t>46</w:t>
        </w:r>
        <w:r w:rsidR="00A33ADE">
          <w:rPr>
            <w:noProof/>
            <w:webHidden/>
          </w:rPr>
          <w:fldChar w:fldCharType="end"/>
        </w:r>
      </w:hyperlink>
    </w:p>
    <w:p w14:paraId="1E5CDB13" w14:textId="60E6D740"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2" w:history="1">
        <w:r w:rsidR="00A33ADE" w:rsidRPr="009D3661">
          <w:rPr>
            <w:rStyle w:val="Hyperlink"/>
            <w:noProof/>
          </w:rPr>
          <w:t>Figure 42. Steward Graphs</w:t>
        </w:r>
        <w:r w:rsidR="00A33ADE">
          <w:rPr>
            <w:noProof/>
            <w:webHidden/>
          </w:rPr>
          <w:tab/>
        </w:r>
        <w:r w:rsidR="00A33ADE">
          <w:rPr>
            <w:noProof/>
            <w:webHidden/>
          </w:rPr>
          <w:fldChar w:fldCharType="begin"/>
        </w:r>
        <w:r w:rsidR="00A33ADE">
          <w:rPr>
            <w:noProof/>
            <w:webHidden/>
          </w:rPr>
          <w:instrText xml:space="preserve"> PAGEREF _Toc63416232 \h </w:instrText>
        </w:r>
        <w:r w:rsidR="00A33ADE">
          <w:rPr>
            <w:noProof/>
            <w:webHidden/>
          </w:rPr>
        </w:r>
        <w:r w:rsidR="00A33ADE">
          <w:rPr>
            <w:noProof/>
            <w:webHidden/>
          </w:rPr>
          <w:fldChar w:fldCharType="separate"/>
        </w:r>
        <w:r w:rsidR="00A33ADE">
          <w:rPr>
            <w:noProof/>
            <w:webHidden/>
          </w:rPr>
          <w:t>46</w:t>
        </w:r>
        <w:r w:rsidR="00A33ADE">
          <w:rPr>
            <w:noProof/>
            <w:webHidden/>
          </w:rPr>
          <w:fldChar w:fldCharType="end"/>
        </w:r>
      </w:hyperlink>
    </w:p>
    <w:p w14:paraId="6B4D3560" w14:textId="78D31817"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3" w:history="1">
        <w:r w:rsidR="00A33ADE" w:rsidRPr="009D3661">
          <w:rPr>
            <w:rStyle w:val="Hyperlink"/>
            <w:noProof/>
          </w:rPr>
          <w:t>Figure 43. Tasks List</w:t>
        </w:r>
        <w:r w:rsidR="00A33ADE">
          <w:rPr>
            <w:noProof/>
            <w:webHidden/>
          </w:rPr>
          <w:tab/>
        </w:r>
        <w:r w:rsidR="00A33ADE">
          <w:rPr>
            <w:noProof/>
            <w:webHidden/>
          </w:rPr>
          <w:fldChar w:fldCharType="begin"/>
        </w:r>
        <w:r w:rsidR="00A33ADE">
          <w:rPr>
            <w:noProof/>
            <w:webHidden/>
          </w:rPr>
          <w:instrText xml:space="preserve"> PAGEREF _Toc63416233 \h </w:instrText>
        </w:r>
        <w:r w:rsidR="00A33ADE">
          <w:rPr>
            <w:noProof/>
            <w:webHidden/>
          </w:rPr>
        </w:r>
        <w:r w:rsidR="00A33ADE">
          <w:rPr>
            <w:noProof/>
            <w:webHidden/>
          </w:rPr>
          <w:fldChar w:fldCharType="separate"/>
        </w:r>
        <w:r w:rsidR="00A33ADE">
          <w:rPr>
            <w:noProof/>
            <w:webHidden/>
          </w:rPr>
          <w:t>47</w:t>
        </w:r>
        <w:r w:rsidR="00A33ADE">
          <w:rPr>
            <w:noProof/>
            <w:webHidden/>
          </w:rPr>
          <w:fldChar w:fldCharType="end"/>
        </w:r>
      </w:hyperlink>
    </w:p>
    <w:p w14:paraId="0C059D0A" w14:textId="38072F70"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4" w:history="1">
        <w:r w:rsidR="00A33ADE" w:rsidRPr="009D3661">
          <w:rPr>
            <w:rStyle w:val="Hyperlink"/>
            <w:noProof/>
          </w:rPr>
          <w:t>Figure 44. Task Details</w:t>
        </w:r>
        <w:r w:rsidR="00A33ADE">
          <w:rPr>
            <w:noProof/>
            <w:webHidden/>
          </w:rPr>
          <w:tab/>
        </w:r>
        <w:r w:rsidR="00A33ADE">
          <w:rPr>
            <w:noProof/>
            <w:webHidden/>
          </w:rPr>
          <w:fldChar w:fldCharType="begin"/>
        </w:r>
        <w:r w:rsidR="00A33ADE">
          <w:rPr>
            <w:noProof/>
            <w:webHidden/>
          </w:rPr>
          <w:instrText xml:space="preserve"> PAGEREF _Toc63416234 \h </w:instrText>
        </w:r>
        <w:r w:rsidR="00A33ADE">
          <w:rPr>
            <w:noProof/>
            <w:webHidden/>
          </w:rPr>
        </w:r>
        <w:r w:rsidR="00A33ADE">
          <w:rPr>
            <w:noProof/>
            <w:webHidden/>
          </w:rPr>
          <w:fldChar w:fldCharType="separate"/>
        </w:r>
        <w:r w:rsidR="00A33ADE">
          <w:rPr>
            <w:noProof/>
            <w:webHidden/>
          </w:rPr>
          <w:t>48</w:t>
        </w:r>
        <w:r w:rsidR="00A33ADE">
          <w:rPr>
            <w:noProof/>
            <w:webHidden/>
          </w:rPr>
          <w:fldChar w:fldCharType="end"/>
        </w:r>
      </w:hyperlink>
    </w:p>
    <w:p w14:paraId="4E66312B" w14:textId="03040784"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5" w:history="1">
        <w:r w:rsidR="00A33ADE" w:rsidRPr="009D3661">
          <w:rPr>
            <w:rStyle w:val="Hyperlink"/>
            <w:noProof/>
          </w:rPr>
          <w:t>Figure 45. Progress Bar Example</w:t>
        </w:r>
        <w:r w:rsidR="00A33ADE">
          <w:rPr>
            <w:noProof/>
            <w:webHidden/>
          </w:rPr>
          <w:tab/>
        </w:r>
        <w:r w:rsidR="00A33ADE">
          <w:rPr>
            <w:noProof/>
            <w:webHidden/>
          </w:rPr>
          <w:fldChar w:fldCharType="begin"/>
        </w:r>
        <w:r w:rsidR="00A33ADE">
          <w:rPr>
            <w:noProof/>
            <w:webHidden/>
          </w:rPr>
          <w:instrText xml:space="preserve"> PAGEREF _Toc63416235 \h </w:instrText>
        </w:r>
        <w:r w:rsidR="00A33ADE">
          <w:rPr>
            <w:noProof/>
            <w:webHidden/>
          </w:rPr>
        </w:r>
        <w:r w:rsidR="00A33ADE">
          <w:rPr>
            <w:noProof/>
            <w:webHidden/>
          </w:rPr>
          <w:fldChar w:fldCharType="separate"/>
        </w:r>
        <w:r w:rsidR="00A33ADE">
          <w:rPr>
            <w:noProof/>
            <w:webHidden/>
          </w:rPr>
          <w:t>49</w:t>
        </w:r>
        <w:r w:rsidR="00A33ADE">
          <w:rPr>
            <w:noProof/>
            <w:webHidden/>
          </w:rPr>
          <w:fldChar w:fldCharType="end"/>
        </w:r>
      </w:hyperlink>
    </w:p>
    <w:p w14:paraId="417922BA" w14:textId="4757C874"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6" w:history="1">
        <w:r w:rsidR="00A33ADE" w:rsidRPr="009D3661">
          <w:rPr>
            <w:rStyle w:val="Hyperlink"/>
            <w:noProof/>
          </w:rPr>
          <w:t>Figure 46. Case Owner Dashboard</w:t>
        </w:r>
        <w:r w:rsidR="00A33ADE">
          <w:rPr>
            <w:noProof/>
            <w:webHidden/>
          </w:rPr>
          <w:tab/>
        </w:r>
        <w:r w:rsidR="00A33ADE">
          <w:rPr>
            <w:noProof/>
            <w:webHidden/>
          </w:rPr>
          <w:fldChar w:fldCharType="begin"/>
        </w:r>
        <w:r w:rsidR="00A33ADE">
          <w:rPr>
            <w:noProof/>
            <w:webHidden/>
          </w:rPr>
          <w:instrText xml:space="preserve"> PAGEREF _Toc63416236 \h </w:instrText>
        </w:r>
        <w:r w:rsidR="00A33ADE">
          <w:rPr>
            <w:noProof/>
            <w:webHidden/>
          </w:rPr>
        </w:r>
        <w:r w:rsidR="00A33ADE">
          <w:rPr>
            <w:noProof/>
            <w:webHidden/>
          </w:rPr>
          <w:fldChar w:fldCharType="separate"/>
        </w:r>
        <w:r w:rsidR="00A33ADE">
          <w:rPr>
            <w:noProof/>
            <w:webHidden/>
          </w:rPr>
          <w:t>50</w:t>
        </w:r>
        <w:r w:rsidR="00A33ADE">
          <w:rPr>
            <w:noProof/>
            <w:webHidden/>
          </w:rPr>
          <w:fldChar w:fldCharType="end"/>
        </w:r>
      </w:hyperlink>
    </w:p>
    <w:p w14:paraId="5F3606D2" w14:textId="52B7B0E9"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7" w:history="1">
        <w:r w:rsidR="00A33ADE" w:rsidRPr="009D3661">
          <w:rPr>
            <w:rStyle w:val="Hyperlink"/>
            <w:noProof/>
          </w:rPr>
          <w:t>Figure 47. Case Owner Dashboard Filter Example</w:t>
        </w:r>
        <w:r w:rsidR="00A33ADE">
          <w:rPr>
            <w:noProof/>
            <w:webHidden/>
          </w:rPr>
          <w:tab/>
        </w:r>
        <w:r w:rsidR="00A33ADE">
          <w:rPr>
            <w:noProof/>
            <w:webHidden/>
          </w:rPr>
          <w:fldChar w:fldCharType="begin"/>
        </w:r>
        <w:r w:rsidR="00A33ADE">
          <w:rPr>
            <w:noProof/>
            <w:webHidden/>
          </w:rPr>
          <w:instrText xml:space="preserve"> PAGEREF _Toc63416237 \h </w:instrText>
        </w:r>
        <w:r w:rsidR="00A33ADE">
          <w:rPr>
            <w:noProof/>
            <w:webHidden/>
          </w:rPr>
        </w:r>
        <w:r w:rsidR="00A33ADE">
          <w:rPr>
            <w:noProof/>
            <w:webHidden/>
          </w:rPr>
          <w:fldChar w:fldCharType="separate"/>
        </w:r>
        <w:r w:rsidR="00A33ADE">
          <w:rPr>
            <w:noProof/>
            <w:webHidden/>
          </w:rPr>
          <w:t>50</w:t>
        </w:r>
        <w:r w:rsidR="00A33ADE">
          <w:rPr>
            <w:noProof/>
            <w:webHidden/>
          </w:rPr>
          <w:fldChar w:fldCharType="end"/>
        </w:r>
      </w:hyperlink>
    </w:p>
    <w:p w14:paraId="36B08A8B" w14:textId="466AFEC6"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8" w:history="1">
        <w:r w:rsidR="00A33ADE" w:rsidRPr="009D3661">
          <w:rPr>
            <w:rStyle w:val="Hyperlink"/>
            <w:noProof/>
          </w:rPr>
          <w:t>Figure 48. Case Owner Dashboard Totals Example</w:t>
        </w:r>
        <w:r w:rsidR="00A33ADE">
          <w:rPr>
            <w:noProof/>
            <w:webHidden/>
          </w:rPr>
          <w:tab/>
        </w:r>
        <w:r w:rsidR="00A33ADE">
          <w:rPr>
            <w:noProof/>
            <w:webHidden/>
          </w:rPr>
          <w:fldChar w:fldCharType="begin"/>
        </w:r>
        <w:r w:rsidR="00A33ADE">
          <w:rPr>
            <w:noProof/>
            <w:webHidden/>
          </w:rPr>
          <w:instrText xml:space="preserve"> PAGEREF _Toc63416238 \h </w:instrText>
        </w:r>
        <w:r w:rsidR="00A33ADE">
          <w:rPr>
            <w:noProof/>
            <w:webHidden/>
          </w:rPr>
        </w:r>
        <w:r w:rsidR="00A33ADE">
          <w:rPr>
            <w:noProof/>
            <w:webHidden/>
          </w:rPr>
          <w:fldChar w:fldCharType="separate"/>
        </w:r>
        <w:r w:rsidR="00A33ADE">
          <w:rPr>
            <w:noProof/>
            <w:webHidden/>
          </w:rPr>
          <w:t>51</w:t>
        </w:r>
        <w:r w:rsidR="00A33ADE">
          <w:rPr>
            <w:noProof/>
            <w:webHidden/>
          </w:rPr>
          <w:fldChar w:fldCharType="end"/>
        </w:r>
      </w:hyperlink>
    </w:p>
    <w:p w14:paraId="2DBFD1AF" w14:textId="5EAFB818"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39" w:history="1">
        <w:r w:rsidR="00A33ADE" w:rsidRPr="009D3661">
          <w:rPr>
            <w:rStyle w:val="Hyperlink"/>
            <w:noProof/>
          </w:rPr>
          <w:t>Figure 49. Case Owner Graphs Example</w:t>
        </w:r>
        <w:r w:rsidR="00A33ADE">
          <w:rPr>
            <w:noProof/>
            <w:webHidden/>
          </w:rPr>
          <w:tab/>
        </w:r>
        <w:r w:rsidR="00A33ADE">
          <w:rPr>
            <w:noProof/>
            <w:webHidden/>
          </w:rPr>
          <w:fldChar w:fldCharType="begin"/>
        </w:r>
        <w:r w:rsidR="00A33ADE">
          <w:rPr>
            <w:noProof/>
            <w:webHidden/>
          </w:rPr>
          <w:instrText xml:space="preserve"> PAGEREF _Toc63416239 \h </w:instrText>
        </w:r>
        <w:r w:rsidR="00A33ADE">
          <w:rPr>
            <w:noProof/>
            <w:webHidden/>
          </w:rPr>
        </w:r>
        <w:r w:rsidR="00A33ADE">
          <w:rPr>
            <w:noProof/>
            <w:webHidden/>
          </w:rPr>
          <w:fldChar w:fldCharType="separate"/>
        </w:r>
        <w:r w:rsidR="00A33ADE">
          <w:rPr>
            <w:noProof/>
            <w:webHidden/>
          </w:rPr>
          <w:t>51</w:t>
        </w:r>
        <w:r w:rsidR="00A33ADE">
          <w:rPr>
            <w:noProof/>
            <w:webHidden/>
          </w:rPr>
          <w:fldChar w:fldCharType="end"/>
        </w:r>
      </w:hyperlink>
    </w:p>
    <w:p w14:paraId="32DC0296" w14:textId="46BD5D73"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0" w:history="1">
        <w:r w:rsidR="00A33ADE" w:rsidRPr="009D3661">
          <w:rPr>
            <w:rStyle w:val="Hyperlink"/>
            <w:noProof/>
          </w:rPr>
          <w:t>Figure 50. Case Owner Requests List</w:t>
        </w:r>
        <w:r w:rsidR="00A33ADE">
          <w:rPr>
            <w:noProof/>
            <w:webHidden/>
          </w:rPr>
          <w:tab/>
        </w:r>
        <w:r w:rsidR="00A33ADE">
          <w:rPr>
            <w:noProof/>
            <w:webHidden/>
          </w:rPr>
          <w:fldChar w:fldCharType="begin"/>
        </w:r>
        <w:r w:rsidR="00A33ADE">
          <w:rPr>
            <w:noProof/>
            <w:webHidden/>
          </w:rPr>
          <w:instrText xml:space="preserve"> PAGEREF _Toc63416240 \h </w:instrText>
        </w:r>
        <w:r w:rsidR="00A33ADE">
          <w:rPr>
            <w:noProof/>
            <w:webHidden/>
          </w:rPr>
        </w:r>
        <w:r w:rsidR="00A33ADE">
          <w:rPr>
            <w:noProof/>
            <w:webHidden/>
          </w:rPr>
          <w:fldChar w:fldCharType="separate"/>
        </w:r>
        <w:r w:rsidR="00A33ADE">
          <w:rPr>
            <w:noProof/>
            <w:webHidden/>
          </w:rPr>
          <w:t>52</w:t>
        </w:r>
        <w:r w:rsidR="00A33ADE">
          <w:rPr>
            <w:noProof/>
            <w:webHidden/>
          </w:rPr>
          <w:fldChar w:fldCharType="end"/>
        </w:r>
      </w:hyperlink>
    </w:p>
    <w:p w14:paraId="3D5C106E" w14:textId="26B9E978"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1" w:history="1">
        <w:r w:rsidR="00A33ADE" w:rsidRPr="009D3661">
          <w:rPr>
            <w:rStyle w:val="Hyperlink"/>
            <w:noProof/>
          </w:rPr>
          <w:t>Figure 51. Case Owner Request Details</w:t>
        </w:r>
        <w:r w:rsidR="00A33ADE">
          <w:rPr>
            <w:noProof/>
            <w:webHidden/>
          </w:rPr>
          <w:tab/>
        </w:r>
        <w:r w:rsidR="00A33ADE">
          <w:rPr>
            <w:noProof/>
            <w:webHidden/>
          </w:rPr>
          <w:fldChar w:fldCharType="begin"/>
        </w:r>
        <w:r w:rsidR="00A33ADE">
          <w:rPr>
            <w:noProof/>
            <w:webHidden/>
          </w:rPr>
          <w:instrText xml:space="preserve"> PAGEREF _Toc63416241 \h </w:instrText>
        </w:r>
        <w:r w:rsidR="00A33ADE">
          <w:rPr>
            <w:noProof/>
            <w:webHidden/>
          </w:rPr>
        </w:r>
        <w:r w:rsidR="00A33ADE">
          <w:rPr>
            <w:noProof/>
            <w:webHidden/>
          </w:rPr>
          <w:fldChar w:fldCharType="separate"/>
        </w:r>
        <w:r w:rsidR="00A33ADE">
          <w:rPr>
            <w:noProof/>
            <w:webHidden/>
          </w:rPr>
          <w:t>53</w:t>
        </w:r>
        <w:r w:rsidR="00A33ADE">
          <w:rPr>
            <w:noProof/>
            <w:webHidden/>
          </w:rPr>
          <w:fldChar w:fldCharType="end"/>
        </w:r>
      </w:hyperlink>
    </w:p>
    <w:p w14:paraId="0FEF20EF" w14:textId="46F83CD7"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2" w:history="1">
        <w:r w:rsidR="00A33ADE" w:rsidRPr="009D3661">
          <w:rPr>
            <w:rStyle w:val="Hyperlink"/>
            <w:noProof/>
          </w:rPr>
          <w:t>Figure 52. Case Owner General Information for Request Example</w:t>
        </w:r>
        <w:r w:rsidR="00A33ADE">
          <w:rPr>
            <w:noProof/>
            <w:webHidden/>
          </w:rPr>
          <w:tab/>
        </w:r>
        <w:r w:rsidR="00A33ADE">
          <w:rPr>
            <w:noProof/>
            <w:webHidden/>
          </w:rPr>
          <w:fldChar w:fldCharType="begin"/>
        </w:r>
        <w:r w:rsidR="00A33ADE">
          <w:rPr>
            <w:noProof/>
            <w:webHidden/>
          </w:rPr>
          <w:instrText xml:space="preserve"> PAGEREF _Toc63416242 \h </w:instrText>
        </w:r>
        <w:r w:rsidR="00A33ADE">
          <w:rPr>
            <w:noProof/>
            <w:webHidden/>
          </w:rPr>
        </w:r>
        <w:r w:rsidR="00A33ADE">
          <w:rPr>
            <w:noProof/>
            <w:webHidden/>
          </w:rPr>
          <w:fldChar w:fldCharType="separate"/>
        </w:r>
        <w:r w:rsidR="00A33ADE">
          <w:rPr>
            <w:noProof/>
            <w:webHidden/>
          </w:rPr>
          <w:t>53</w:t>
        </w:r>
        <w:r w:rsidR="00A33ADE">
          <w:rPr>
            <w:noProof/>
            <w:webHidden/>
          </w:rPr>
          <w:fldChar w:fldCharType="end"/>
        </w:r>
      </w:hyperlink>
    </w:p>
    <w:p w14:paraId="63CF238C" w14:textId="225C55F2"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3" w:history="1">
        <w:r w:rsidR="00A33ADE" w:rsidRPr="009D3661">
          <w:rPr>
            <w:rStyle w:val="Hyperlink"/>
            <w:noProof/>
          </w:rPr>
          <w:t>Figure 53. Case Owner View of Stages of Request</w:t>
        </w:r>
        <w:r w:rsidR="00A33ADE">
          <w:rPr>
            <w:noProof/>
            <w:webHidden/>
          </w:rPr>
          <w:tab/>
        </w:r>
        <w:r w:rsidR="00A33ADE">
          <w:rPr>
            <w:noProof/>
            <w:webHidden/>
          </w:rPr>
          <w:fldChar w:fldCharType="begin"/>
        </w:r>
        <w:r w:rsidR="00A33ADE">
          <w:rPr>
            <w:noProof/>
            <w:webHidden/>
          </w:rPr>
          <w:instrText xml:space="preserve"> PAGEREF _Toc63416243 \h </w:instrText>
        </w:r>
        <w:r w:rsidR="00A33ADE">
          <w:rPr>
            <w:noProof/>
            <w:webHidden/>
          </w:rPr>
        </w:r>
        <w:r w:rsidR="00A33ADE">
          <w:rPr>
            <w:noProof/>
            <w:webHidden/>
          </w:rPr>
          <w:fldChar w:fldCharType="separate"/>
        </w:r>
        <w:r w:rsidR="00A33ADE">
          <w:rPr>
            <w:noProof/>
            <w:webHidden/>
          </w:rPr>
          <w:t>53</w:t>
        </w:r>
        <w:r w:rsidR="00A33ADE">
          <w:rPr>
            <w:noProof/>
            <w:webHidden/>
          </w:rPr>
          <w:fldChar w:fldCharType="end"/>
        </w:r>
      </w:hyperlink>
    </w:p>
    <w:p w14:paraId="1C93B0F1" w14:textId="6A1FCB24"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4" w:history="1">
        <w:r w:rsidR="00A33ADE" w:rsidRPr="009D3661">
          <w:rPr>
            <w:rStyle w:val="Hyperlink"/>
            <w:noProof/>
          </w:rPr>
          <w:t>Figure 54. Task List as Viewed by Case Owner</w:t>
        </w:r>
        <w:r w:rsidR="00A33ADE">
          <w:rPr>
            <w:noProof/>
            <w:webHidden/>
          </w:rPr>
          <w:tab/>
        </w:r>
        <w:r w:rsidR="00A33ADE">
          <w:rPr>
            <w:noProof/>
            <w:webHidden/>
          </w:rPr>
          <w:fldChar w:fldCharType="begin"/>
        </w:r>
        <w:r w:rsidR="00A33ADE">
          <w:rPr>
            <w:noProof/>
            <w:webHidden/>
          </w:rPr>
          <w:instrText xml:space="preserve"> PAGEREF _Toc63416244 \h </w:instrText>
        </w:r>
        <w:r w:rsidR="00A33ADE">
          <w:rPr>
            <w:noProof/>
            <w:webHidden/>
          </w:rPr>
        </w:r>
        <w:r w:rsidR="00A33ADE">
          <w:rPr>
            <w:noProof/>
            <w:webHidden/>
          </w:rPr>
          <w:fldChar w:fldCharType="separate"/>
        </w:r>
        <w:r w:rsidR="00A33ADE">
          <w:rPr>
            <w:noProof/>
            <w:webHidden/>
          </w:rPr>
          <w:t>54</w:t>
        </w:r>
        <w:r w:rsidR="00A33ADE">
          <w:rPr>
            <w:noProof/>
            <w:webHidden/>
          </w:rPr>
          <w:fldChar w:fldCharType="end"/>
        </w:r>
      </w:hyperlink>
    </w:p>
    <w:p w14:paraId="68F7C36C" w14:textId="6C5D04B9"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5" w:history="1">
        <w:r w:rsidR="00A33ADE" w:rsidRPr="009D3661">
          <w:rPr>
            <w:rStyle w:val="Hyperlink"/>
            <w:noProof/>
          </w:rPr>
          <w:t>Figure 55. Case Owner Task Details</w:t>
        </w:r>
        <w:r w:rsidR="00A33ADE">
          <w:rPr>
            <w:noProof/>
            <w:webHidden/>
          </w:rPr>
          <w:tab/>
        </w:r>
        <w:r w:rsidR="00A33ADE">
          <w:rPr>
            <w:noProof/>
            <w:webHidden/>
          </w:rPr>
          <w:fldChar w:fldCharType="begin"/>
        </w:r>
        <w:r w:rsidR="00A33ADE">
          <w:rPr>
            <w:noProof/>
            <w:webHidden/>
          </w:rPr>
          <w:instrText xml:space="preserve"> PAGEREF _Toc63416245 \h </w:instrText>
        </w:r>
        <w:r w:rsidR="00A33ADE">
          <w:rPr>
            <w:noProof/>
            <w:webHidden/>
          </w:rPr>
        </w:r>
        <w:r w:rsidR="00A33ADE">
          <w:rPr>
            <w:noProof/>
            <w:webHidden/>
          </w:rPr>
          <w:fldChar w:fldCharType="separate"/>
        </w:r>
        <w:r w:rsidR="00A33ADE">
          <w:rPr>
            <w:noProof/>
            <w:webHidden/>
          </w:rPr>
          <w:t>55</w:t>
        </w:r>
        <w:r w:rsidR="00A33ADE">
          <w:rPr>
            <w:noProof/>
            <w:webHidden/>
          </w:rPr>
          <w:fldChar w:fldCharType="end"/>
        </w:r>
      </w:hyperlink>
    </w:p>
    <w:p w14:paraId="0410F715" w14:textId="6796EFD9"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6" w:history="1">
        <w:r w:rsidR="00A33ADE" w:rsidRPr="009D3661">
          <w:rPr>
            <w:rStyle w:val="Hyperlink"/>
            <w:noProof/>
          </w:rPr>
          <w:t>Figure 56. Supervisor User Interface</w:t>
        </w:r>
        <w:r w:rsidR="00A33ADE">
          <w:rPr>
            <w:noProof/>
            <w:webHidden/>
          </w:rPr>
          <w:tab/>
        </w:r>
        <w:r w:rsidR="00A33ADE">
          <w:rPr>
            <w:noProof/>
            <w:webHidden/>
          </w:rPr>
          <w:fldChar w:fldCharType="begin"/>
        </w:r>
        <w:r w:rsidR="00A33ADE">
          <w:rPr>
            <w:noProof/>
            <w:webHidden/>
          </w:rPr>
          <w:instrText xml:space="preserve"> PAGEREF _Toc63416246 \h </w:instrText>
        </w:r>
        <w:r w:rsidR="00A33ADE">
          <w:rPr>
            <w:noProof/>
            <w:webHidden/>
          </w:rPr>
        </w:r>
        <w:r w:rsidR="00A33ADE">
          <w:rPr>
            <w:noProof/>
            <w:webHidden/>
          </w:rPr>
          <w:fldChar w:fldCharType="separate"/>
        </w:r>
        <w:r w:rsidR="00A33ADE">
          <w:rPr>
            <w:noProof/>
            <w:webHidden/>
          </w:rPr>
          <w:t>56</w:t>
        </w:r>
        <w:r w:rsidR="00A33ADE">
          <w:rPr>
            <w:noProof/>
            <w:webHidden/>
          </w:rPr>
          <w:fldChar w:fldCharType="end"/>
        </w:r>
      </w:hyperlink>
    </w:p>
    <w:p w14:paraId="19E382E0" w14:textId="7905B3A1"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7" w:history="1">
        <w:r w:rsidR="00A33ADE" w:rsidRPr="009D3661">
          <w:rPr>
            <w:rStyle w:val="Hyperlink"/>
            <w:noProof/>
          </w:rPr>
          <w:t>Figure 57. Supervisor Resource Management screen</w:t>
        </w:r>
        <w:r w:rsidR="00A33ADE">
          <w:rPr>
            <w:noProof/>
            <w:webHidden/>
          </w:rPr>
          <w:tab/>
        </w:r>
        <w:r w:rsidR="00A33ADE">
          <w:rPr>
            <w:noProof/>
            <w:webHidden/>
          </w:rPr>
          <w:fldChar w:fldCharType="begin"/>
        </w:r>
        <w:r w:rsidR="00A33ADE">
          <w:rPr>
            <w:noProof/>
            <w:webHidden/>
          </w:rPr>
          <w:instrText xml:space="preserve"> PAGEREF _Toc63416247 \h </w:instrText>
        </w:r>
        <w:r w:rsidR="00A33ADE">
          <w:rPr>
            <w:noProof/>
            <w:webHidden/>
          </w:rPr>
        </w:r>
        <w:r w:rsidR="00A33ADE">
          <w:rPr>
            <w:noProof/>
            <w:webHidden/>
          </w:rPr>
          <w:fldChar w:fldCharType="separate"/>
        </w:r>
        <w:r w:rsidR="00A33ADE">
          <w:rPr>
            <w:noProof/>
            <w:webHidden/>
          </w:rPr>
          <w:t>57</w:t>
        </w:r>
        <w:r w:rsidR="00A33ADE">
          <w:rPr>
            <w:noProof/>
            <w:webHidden/>
          </w:rPr>
          <w:fldChar w:fldCharType="end"/>
        </w:r>
      </w:hyperlink>
    </w:p>
    <w:p w14:paraId="48207F3A" w14:textId="1D71D5DC"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8" w:history="1">
        <w:r w:rsidR="00A33ADE" w:rsidRPr="009D3661">
          <w:rPr>
            <w:rStyle w:val="Hyperlink"/>
            <w:noProof/>
          </w:rPr>
          <w:t>Figure 58. New Requests Assignment Method</w:t>
        </w:r>
        <w:r w:rsidR="00A33ADE">
          <w:rPr>
            <w:noProof/>
            <w:webHidden/>
          </w:rPr>
          <w:tab/>
        </w:r>
        <w:r w:rsidR="00A33ADE">
          <w:rPr>
            <w:noProof/>
            <w:webHidden/>
          </w:rPr>
          <w:fldChar w:fldCharType="begin"/>
        </w:r>
        <w:r w:rsidR="00A33ADE">
          <w:rPr>
            <w:noProof/>
            <w:webHidden/>
          </w:rPr>
          <w:instrText xml:space="preserve"> PAGEREF _Toc63416248 \h </w:instrText>
        </w:r>
        <w:r w:rsidR="00A33ADE">
          <w:rPr>
            <w:noProof/>
            <w:webHidden/>
          </w:rPr>
        </w:r>
        <w:r w:rsidR="00A33ADE">
          <w:rPr>
            <w:noProof/>
            <w:webHidden/>
          </w:rPr>
          <w:fldChar w:fldCharType="separate"/>
        </w:r>
        <w:r w:rsidR="00A33ADE">
          <w:rPr>
            <w:noProof/>
            <w:webHidden/>
          </w:rPr>
          <w:t>57</w:t>
        </w:r>
        <w:r w:rsidR="00A33ADE">
          <w:rPr>
            <w:noProof/>
            <w:webHidden/>
          </w:rPr>
          <w:fldChar w:fldCharType="end"/>
        </w:r>
      </w:hyperlink>
    </w:p>
    <w:p w14:paraId="21BDA239" w14:textId="24EA713B"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49" w:history="1">
        <w:r w:rsidR="00A33ADE" w:rsidRPr="009D3661">
          <w:rPr>
            <w:rStyle w:val="Hyperlink"/>
            <w:noProof/>
          </w:rPr>
          <w:t>Figure 59. Assignment Criteria</w:t>
        </w:r>
        <w:r w:rsidR="00A33ADE">
          <w:rPr>
            <w:noProof/>
            <w:webHidden/>
          </w:rPr>
          <w:tab/>
        </w:r>
        <w:r w:rsidR="00A33ADE">
          <w:rPr>
            <w:noProof/>
            <w:webHidden/>
          </w:rPr>
          <w:fldChar w:fldCharType="begin"/>
        </w:r>
        <w:r w:rsidR="00A33ADE">
          <w:rPr>
            <w:noProof/>
            <w:webHidden/>
          </w:rPr>
          <w:instrText xml:space="preserve"> PAGEREF _Toc63416249 \h </w:instrText>
        </w:r>
        <w:r w:rsidR="00A33ADE">
          <w:rPr>
            <w:noProof/>
            <w:webHidden/>
          </w:rPr>
        </w:r>
        <w:r w:rsidR="00A33ADE">
          <w:rPr>
            <w:noProof/>
            <w:webHidden/>
          </w:rPr>
          <w:fldChar w:fldCharType="separate"/>
        </w:r>
        <w:r w:rsidR="00A33ADE">
          <w:rPr>
            <w:noProof/>
            <w:webHidden/>
          </w:rPr>
          <w:t>58</w:t>
        </w:r>
        <w:r w:rsidR="00A33ADE">
          <w:rPr>
            <w:noProof/>
            <w:webHidden/>
          </w:rPr>
          <w:fldChar w:fldCharType="end"/>
        </w:r>
      </w:hyperlink>
    </w:p>
    <w:p w14:paraId="0305297F" w14:textId="3C05E64D"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0" w:history="1">
        <w:r w:rsidR="00A33ADE" w:rsidRPr="009D3661">
          <w:rPr>
            <w:rStyle w:val="Hyperlink"/>
            <w:noProof/>
          </w:rPr>
          <w:t>Figure 60. Resource Selection for CCPA</w:t>
        </w:r>
        <w:r w:rsidR="00A33ADE">
          <w:rPr>
            <w:noProof/>
            <w:webHidden/>
          </w:rPr>
          <w:tab/>
        </w:r>
        <w:r w:rsidR="00A33ADE">
          <w:rPr>
            <w:noProof/>
            <w:webHidden/>
          </w:rPr>
          <w:fldChar w:fldCharType="begin"/>
        </w:r>
        <w:r w:rsidR="00A33ADE">
          <w:rPr>
            <w:noProof/>
            <w:webHidden/>
          </w:rPr>
          <w:instrText xml:space="preserve"> PAGEREF _Toc63416250 \h </w:instrText>
        </w:r>
        <w:r w:rsidR="00A33ADE">
          <w:rPr>
            <w:noProof/>
            <w:webHidden/>
          </w:rPr>
        </w:r>
        <w:r w:rsidR="00A33ADE">
          <w:rPr>
            <w:noProof/>
            <w:webHidden/>
          </w:rPr>
          <w:fldChar w:fldCharType="separate"/>
        </w:r>
        <w:r w:rsidR="00A33ADE">
          <w:rPr>
            <w:noProof/>
            <w:webHidden/>
          </w:rPr>
          <w:t>59</w:t>
        </w:r>
        <w:r w:rsidR="00A33ADE">
          <w:rPr>
            <w:noProof/>
            <w:webHidden/>
          </w:rPr>
          <w:fldChar w:fldCharType="end"/>
        </w:r>
      </w:hyperlink>
    </w:p>
    <w:p w14:paraId="781596DE" w14:textId="5318AA52"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1" w:history="1">
        <w:r w:rsidR="00A33ADE" w:rsidRPr="009D3661">
          <w:rPr>
            <w:rStyle w:val="Hyperlink"/>
            <w:noProof/>
          </w:rPr>
          <w:t>Figure 61. New Filter: Regulation/Activity</w:t>
        </w:r>
        <w:r w:rsidR="00A33ADE">
          <w:rPr>
            <w:noProof/>
            <w:webHidden/>
          </w:rPr>
          <w:tab/>
        </w:r>
        <w:r w:rsidR="00A33ADE">
          <w:rPr>
            <w:noProof/>
            <w:webHidden/>
          </w:rPr>
          <w:fldChar w:fldCharType="begin"/>
        </w:r>
        <w:r w:rsidR="00A33ADE">
          <w:rPr>
            <w:noProof/>
            <w:webHidden/>
          </w:rPr>
          <w:instrText xml:space="preserve"> PAGEREF _Toc63416251 \h </w:instrText>
        </w:r>
        <w:r w:rsidR="00A33ADE">
          <w:rPr>
            <w:noProof/>
            <w:webHidden/>
          </w:rPr>
        </w:r>
        <w:r w:rsidR="00A33ADE">
          <w:rPr>
            <w:noProof/>
            <w:webHidden/>
          </w:rPr>
          <w:fldChar w:fldCharType="separate"/>
        </w:r>
        <w:r w:rsidR="00A33ADE">
          <w:rPr>
            <w:noProof/>
            <w:webHidden/>
          </w:rPr>
          <w:t>59</w:t>
        </w:r>
        <w:r w:rsidR="00A33ADE">
          <w:rPr>
            <w:noProof/>
            <w:webHidden/>
          </w:rPr>
          <w:fldChar w:fldCharType="end"/>
        </w:r>
      </w:hyperlink>
    </w:p>
    <w:p w14:paraId="6F49C985" w14:textId="479BA847"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2" w:history="1">
        <w:r w:rsidR="00A33ADE" w:rsidRPr="009D3661">
          <w:rPr>
            <w:rStyle w:val="Hyperlink"/>
            <w:noProof/>
          </w:rPr>
          <w:t>Figure 62. Consent Management Menu Item</w:t>
        </w:r>
        <w:r w:rsidR="00A33ADE">
          <w:rPr>
            <w:noProof/>
            <w:webHidden/>
          </w:rPr>
          <w:tab/>
        </w:r>
        <w:r w:rsidR="00A33ADE">
          <w:rPr>
            <w:noProof/>
            <w:webHidden/>
          </w:rPr>
          <w:fldChar w:fldCharType="begin"/>
        </w:r>
        <w:r w:rsidR="00A33ADE">
          <w:rPr>
            <w:noProof/>
            <w:webHidden/>
          </w:rPr>
          <w:instrText xml:space="preserve"> PAGEREF _Toc63416252 \h </w:instrText>
        </w:r>
        <w:r w:rsidR="00A33ADE">
          <w:rPr>
            <w:noProof/>
            <w:webHidden/>
          </w:rPr>
        </w:r>
        <w:r w:rsidR="00A33ADE">
          <w:rPr>
            <w:noProof/>
            <w:webHidden/>
          </w:rPr>
          <w:fldChar w:fldCharType="separate"/>
        </w:r>
        <w:r w:rsidR="00A33ADE">
          <w:rPr>
            <w:noProof/>
            <w:webHidden/>
          </w:rPr>
          <w:t>61</w:t>
        </w:r>
        <w:r w:rsidR="00A33ADE">
          <w:rPr>
            <w:noProof/>
            <w:webHidden/>
          </w:rPr>
          <w:fldChar w:fldCharType="end"/>
        </w:r>
      </w:hyperlink>
    </w:p>
    <w:p w14:paraId="7CC4E26F" w14:textId="67B3C794"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3" w:history="1">
        <w:r w:rsidR="00A33ADE" w:rsidRPr="009D3661">
          <w:rPr>
            <w:rStyle w:val="Hyperlink"/>
            <w:noProof/>
          </w:rPr>
          <w:t>Figure 63. Consent Management Configuration Screen</w:t>
        </w:r>
        <w:r w:rsidR="00A33ADE">
          <w:rPr>
            <w:noProof/>
            <w:webHidden/>
          </w:rPr>
          <w:tab/>
        </w:r>
        <w:r w:rsidR="00A33ADE">
          <w:rPr>
            <w:noProof/>
            <w:webHidden/>
          </w:rPr>
          <w:fldChar w:fldCharType="begin"/>
        </w:r>
        <w:r w:rsidR="00A33ADE">
          <w:rPr>
            <w:noProof/>
            <w:webHidden/>
          </w:rPr>
          <w:instrText xml:space="preserve"> PAGEREF _Toc63416253 \h </w:instrText>
        </w:r>
        <w:r w:rsidR="00A33ADE">
          <w:rPr>
            <w:noProof/>
            <w:webHidden/>
          </w:rPr>
        </w:r>
        <w:r w:rsidR="00A33ADE">
          <w:rPr>
            <w:noProof/>
            <w:webHidden/>
          </w:rPr>
          <w:fldChar w:fldCharType="separate"/>
        </w:r>
        <w:r w:rsidR="00A33ADE">
          <w:rPr>
            <w:noProof/>
            <w:webHidden/>
          </w:rPr>
          <w:t>61</w:t>
        </w:r>
        <w:r w:rsidR="00A33ADE">
          <w:rPr>
            <w:noProof/>
            <w:webHidden/>
          </w:rPr>
          <w:fldChar w:fldCharType="end"/>
        </w:r>
      </w:hyperlink>
    </w:p>
    <w:p w14:paraId="282FA48D" w14:textId="220D63AB"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4" w:history="1">
        <w:r w:rsidR="00A33ADE" w:rsidRPr="009D3661">
          <w:rPr>
            <w:rStyle w:val="Hyperlink"/>
            <w:noProof/>
          </w:rPr>
          <w:t>Figure 64. New Consent Topic Configuration</w:t>
        </w:r>
        <w:r w:rsidR="00A33ADE">
          <w:rPr>
            <w:noProof/>
            <w:webHidden/>
          </w:rPr>
          <w:tab/>
        </w:r>
        <w:r w:rsidR="00A33ADE">
          <w:rPr>
            <w:noProof/>
            <w:webHidden/>
          </w:rPr>
          <w:fldChar w:fldCharType="begin"/>
        </w:r>
        <w:r w:rsidR="00A33ADE">
          <w:rPr>
            <w:noProof/>
            <w:webHidden/>
          </w:rPr>
          <w:instrText xml:space="preserve"> PAGEREF _Toc63416254 \h </w:instrText>
        </w:r>
        <w:r w:rsidR="00A33ADE">
          <w:rPr>
            <w:noProof/>
            <w:webHidden/>
          </w:rPr>
        </w:r>
        <w:r w:rsidR="00A33ADE">
          <w:rPr>
            <w:noProof/>
            <w:webHidden/>
          </w:rPr>
          <w:fldChar w:fldCharType="separate"/>
        </w:r>
        <w:r w:rsidR="00A33ADE">
          <w:rPr>
            <w:noProof/>
            <w:webHidden/>
          </w:rPr>
          <w:t>62</w:t>
        </w:r>
        <w:r w:rsidR="00A33ADE">
          <w:rPr>
            <w:noProof/>
            <w:webHidden/>
          </w:rPr>
          <w:fldChar w:fldCharType="end"/>
        </w:r>
      </w:hyperlink>
    </w:p>
    <w:p w14:paraId="46C8822D" w14:textId="4D5DA864"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5" w:history="1">
        <w:r w:rsidR="00A33ADE" w:rsidRPr="009D3661">
          <w:rPr>
            <w:rStyle w:val="Hyperlink"/>
            <w:noProof/>
          </w:rPr>
          <w:t>Figure 65. Consent Management at customer level</w:t>
        </w:r>
        <w:r w:rsidR="00A33ADE">
          <w:rPr>
            <w:noProof/>
            <w:webHidden/>
          </w:rPr>
          <w:tab/>
        </w:r>
        <w:r w:rsidR="00A33ADE">
          <w:rPr>
            <w:noProof/>
            <w:webHidden/>
          </w:rPr>
          <w:fldChar w:fldCharType="begin"/>
        </w:r>
        <w:r w:rsidR="00A33ADE">
          <w:rPr>
            <w:noProof/>
            <w:webHidden/>
          </w:rPr>
          <w:instrText xml:space="preserve"> PAGEREF _Toc63416255 \h </w:instrText>
        </w:r>
        <w:r w:rsidR="00A33ADE">
          <w:rPr>
            <w:noProof/>
            <w:webHidden/>
          </w:rPr>
        </w:r>
        <w:r w:rsidR="00A33ADE">
          <w:rPr>
            <w:noProof/>
            <w:webHidden/>
          </w:rPr>
          <w:fldChar w:fldCharType="separate"/>
        </w:r>
        <w:r w:rsidR="00A33ADE">
          <w:rPr>
            <w:noProof/>
            <w:webHidden/>
          </w:rPr>
          <w:t>64</w:t>
        </w:r>
        <w:r w:rsidR="00A33ADE">
          <w:rPr>
            <w:noProof/>
            <w:webHidden/>
          </w:rPr>
          <w:fldChar w:fldCharType="end"/>
        </w:r>
      </w:hyperlink>
    </w:p>
    <w:p w14:paraId="1536C0BB" w14:textId="60BDE0E1"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6" w:history="1">
        <w:r w:rsidR="00A33ADE" w:rsidRPr="009D3661">
          <w:rPr>
            <w:rStyle w:val="Hyperlink"/>
            <w:noProof/>
          </w:rPr>
          <w:t>Figure 66. Customer Consent Management Screen</w:t>
        </w:r>
        <w:r w:rsidR="00A33ADE">
          <w:rPr>
            <w:noProof/>
            <w:webHidden/>
          </w:rPr>
          <w:tab/>
        </w:r>
        <w:r w:rsidR="00A33ADE">
          <w:rPr>
            <w:noProof/>
            <w:webHidden/>
          </w:rPr>
          <w:fldChar w:fldCharType="begin"/>
        </w:r>
        <w:r w:rsidR="00A33ADE">
          <w:rPr>
            <w:noProof/>
            <w:webHidden/>
          </w:rPr>
          <w:instrText xml:space="preserve"> PAGEREF _Toc63416256 \h </w:instrText>
        </w:r>
        <w:r w:rsidR="00A33ADE">
          <w:rPr>
            <w:noProof/>
            <w:webHidden/>
          </w:rPr>
        </w:r>
        <w:r w:rsidR="00A33ADE">
          <w:rPr>
            <w:noProof/>
            <w:webHidden/>
          </w:rPr>
          <w:fldChar w:fldCharType="separate"/>
        </w:r>
        <w:r w:rsidR="00A33ADE">
          <w:rPr>
            <w:noProof/>
            <w:webHidden/>
          </w:rPr>
          <w:t>64</w:t>
        </w:r>
        <w:r w:rsidR="00A33ADE">
          <w:rPr>
            <w:noProof/>
            <w:webHidden/>
          </w:rPr>
          <w:fldChar w:fldCharType="end"/>
        </w:r>
      </w:hyperlink>
    </w:p>
    <w:p w14:paraId="708C8B3D" w14:textId="389866AF"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7" w:history="1">
        <w:r w:rsidR="00A33ADE" w:rsidRPr="009D3661">
          <w:rPr>
            <w:rStyle w:val="Hyperlink"/>
            <w:noProof/>
          </w:rPr>
          <w:t>Figure 67. Consent History</w:t>
        </w:r>
        <w:r w:rsidR="00A33ADE">
          <w:rPr>
            <w:noProof/>
            <w:webHidden/>
          </w:rPr>
          <w:tab/>
        </w:r>
        <w:r w:rsidR="00A33ADE">
          <w:rPr>
            <w:noProof/>
            <w:webHidden/>
          </w:rPr>
          <w:fldChar w:fldCharType="begin"/>
        </w:r>
        <w:r w:rsidR="00A33ADE">
          <w:rPr>
            <w:noProof/>
            <w:webHidden/>
          </w:rPr>
          <w:instrText xml:space="preserve"> PAGEREF _Toc63416257 \h </w:instrText>
        </w:r>
        <w:r w:rsidR="00A33ADE">
          <w:rPr>
            <w:noProof/>
            <w:webHidden/>
          </w:rPr>
        </w:r>
        <w:r w:rsidR="00A33ADE">
          <w:rPr>
            <w:noProof/>
            <w:webHidden/>
          </w:rPr>
          <w:fldChar w:fldCharType="separate"/>
        </w:r>
        <w:r w:rsidR="00A33ADE">
          <w:rPr>
            <w:noProof/>
            <w:webHidden/>
          </w:rPr>
          <w:t>65</w:t>
        </w:r>
        <w:r w:rsidR="00A33ADE">
          <w:rPr>
            <w:noProof/>
            <w:webHidden/>
          </w:rPr>
          <w:fldChar w:fldCharType="end"/>
        </w:r>
      </w:hyperlink>
    </w:p>
    <w:p w14:paraId="5AC6A409" w14:textId="0F92954F"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8" w:history="1">
        <w:r w:rsidR="00A33ADE" w:rsidRPr="009D3661">
          <w:rPr>
            <w:rStyle w:val="Hyperlink"/>
            <w:noProof/>
          </w:rPr>
          <w:t>Figure 68. Consent Management at representative menu</w:t>
        </w:r>
        <w:r w:rsidR="00A33ADE">
          <w:rPr>
            <w:noProof/>
            <w:webHidden/>
          </w:rPr>
          <w:tab/>
        </w:r>
        <w:r w:rsidR="00A33ADE">
          <w:rPr>
            <w:noProof/>
            <w:webHidden/>
          </w:rPr>
          <w:fldChar w:fldCharType="begin"/>
        </w:r>
        <w:r w:rsidR="00A33ADE">
          <w:rPr>
            <w:noProof/>
            <w:webHidden/>
          </w:rPr>
          <w:instrText xml:space="preserve"> PAGEREF _Toc63416258 \h </w:instrText>
        </w:r>
        <w:r w:rsidR="00A33ADE">
          <w:rPr>
            <w:noProof/>
            <w:webHidden/>
          </w:rPr>
        </w:r>
        <w:r w:rsidR="00A33ADE">
          <w:rPr>
            <w:noProof/>
            <w:webHidden/>
          </w:rPr>
          <w:fldChar w:fldCharType="separate"/>
        </w:r>
        <w:r w:rsidR="00A33ADE">
          <w:rPr>
            <w:noProof/>
            <w:webHidden/>
          </w:rPr>
          <w:t>65</w:t>
        </w:r>
        <w:r w:rsidR="00A33ADE">
          <w:rPr>
            <w:noProof/>
            <w:webHidden/>
          </w:rPr>
          <w:fldChar w:fldCharType="end"/>
        </w:r>
      </w:hyperlink>
    </w:p>
    <w:p w14:paraId="118FD74C" w14:textId="6D12935F" w:rsidR="00A33ADE" w:rsidRDefault="004F4865">
      <w:pPr>
        <w:pStyle w:val="TableofFigures"/>
        <w:tabs>
          <w:tab w:val="right" w:leader="dot" w:pos="9350"/>
        </w:tabs>
        <w:rPr>
          <w:rFonts w:asciiTheme="minorHAnsi" w:eastAsiaTheme="minorEastAsia" w:hAnsiTheme="minorHAnsi"/>
          <w:noProof/>
          <w:color w:val="auto"/>
          <w:sz w:val="24"/>
          <w:szCs w:val="24"/>
          <w:lang w:bidi="he-IL"/>
        </w:rPr>
      </w:pPr>
      <w:hyperlink w:anchor="_Toc63416259" w:history="1">
        <w:r w:rsidR="00A33ADE" w:rsidRPr="009D3661">
          <w:rPr>
            <w:rStyle w:val="Hyperlink"/>
            <w:noProof/>
          </w:rPr>
          <w:t>Figure 69. Representative Consent Management Screen</w:t>
        </w:r>
        <w:r w:rsidR="00A33ADE">
          <w:rPr>
            <w:noProof/>
            <w:webHidden/>
          </w:rPr>
          <w:tab/>
        </w:r>
        <w:r w:rsidR="00A33ADE">
          <w:rPr>
            <w:noProof/>
            <w:webHidden/>
          </w:rPr>
          <w:fldChar w:fldCharType="begin"/>
        </w:r>
        <w:r w:rsidR="00A33ADE">
          <w:rPr>
            <w:noProof/>
            <w:webHidden/>
          </w:rPr>
          <w:instrText xml:space="preserve"> PAGEREF _Toc63416259 \h </w:instrText>
        </w:r>
        <w:r w:rsidR="00A33ADE">
          <w:rPr>
            <w:noProof/>
            <w:webHidden/>
          </w:rPr>
        </w:r>
        <w:r w:rsidR="00A33ADE">
          <w:rPr>
            <w:noProof/>
            <w:webHidden/>
          </w:rPr>
          <w:fldChar w:fldCharType="separate"/>
        </w:r>
        <w:r w:rsidR="00A33ADE">
          <w:rPr>
            <w:noProof/>
            <w:webHidden/>
          </w:rPr>
          <w:t>66</w:t>
        </w:r>
        <w:r w:rsidR="00A33ADE">
          <w:rPr>
            <w:noProof/>
            <w:webHidden/>
          </w:rPr>
          <w:fldChar w:fldCharType="end"/>
        </w:r>
      </w:hyperlink>
    </w:p>
    <w:p w14:paraId="6AF61558" w14:textId="564332E9" w:rsidR="00863C9F" w:rsidRPr="009A5E5C" w:rsidRDefault="00863C9F" w:rsidP="00863C9F">
      <w:pPr>
        <w:rPr>
          <w:rFonts w:cs="Tahoma"/>
        </w:rPr>
        <w:sectPr w:rsidR="00863C9F" w:rsidRPr="009A5E5C">
          <w:footerReference w:type="default" r:id="rId15"/>
          <w:pgSz w:w="12240" w:h="15840"/>
          <w:pgMar w:top="1440" w:right="1440" w:bottom="1440" w:left="1440" w:header="720" w:footer="720" w:gutter="0"/>
          <w:cols w:space="720"/>
          <w:docGrid w:linePitch="360"/>
        </w:sectPr>
      </w:pPr>
      <w:r w:rsidRPr="009A5E5C">
        <w:rPr>
          <w:rFonts w:cs="Tahoma"/>
          <w:bCs/>
          <w:noProof/>
        </w:rPr>
        <w:fldChar w:fldCharType="end"/>
      </w:r>
    </w:p>
    <w:p w14:paraId="5A0D2D95" w14:textId="77777777" w:rsidR="00321A33" w:rsidRPr="009A5E5C" w:rsidRDefault="00321A33" w:rsidP="00321A33">
      <w:pPr>
        <w:ind w:left="0"/>
        <w:rPr>
          <w:rFonts w:cs="Tahoma"/>
          <w:smallCaps/>
          <w:color w:val="4F7794" w:themeColor="text2"/>
          <w:sz w:val="40"/>
          <w:szCs w:val="40"/>
        </w:rPr>
      </w:pPr>
      <w:r w:rsidRPr="009A5E5C">
        <w:rPr>
          <w:rFonts w:cs="Tahoma"/>
          <w:smallCaps/>
          <w:color w:val="4F7794" w:themeColor="text2"/>
          <w:sz w:val="40"/>
          <w:szCs w:val="40"/>
        </w:rPr>
        <w:lastRenderedPageBreak/>
        <w:t>Confidentiality</w:t>
      </w:r>
    </w:p>
    <w:p w14:paraId="469A8BD7" w14:textId="77777777" w:rsidR="00321A33" w:rsidRPr="009A5E5C" w:rsidRDefault="00321A33" w:rsidP="00321A33">
      <w:pPr>
        <w:rPr>
          <w:rFonts w:cs="Tahoma"/>
          <w:color w:val="535353"/>
          <w:szCs w:val="20"/>
        </w:rPr>
      </w:pPr>
      <w:r w:rsidRPr="009A5E5C">
        <w:rPr>
          <w:rFonts w:cs="Tahoma"/>
          <w:color w:val="535353"/>
          <w:szCs w:val="20"/>
        </w:rPr>
        <w:t>This document contains copyrighted work and proprietary information belonging to K2View.</w:t>
      </w:r>
    </w:p>
    <w:p w14:paraId="31F3815C" w14:textId="77777777" w:rsidR="00321A33" w:rsidRPr="009A5E5C" w:rsidRDefault="00321A33" w:rsidP="00321A33">
      <w:pPr>
        <w:rPr>
          <w:rFonts w:cs="Tahoma"/>
          <w:color w:val="535353"/>
          <w:szCs w:val="20"/>
        </w:rPr>
      </w:pPr>
      <w:r w:rsidRPr="009A5E5C">
        <w:rPr>
          <w:rFonts w:cs="Tahoma"/>
          <w:color w:val="535353"/>
          <w:szCs w:val="20"/>
        </w:rPr>
        <w:t xml:space="preserve">This document and information contained herein are delivered to you as is, and K2View makes no warranty whatsoever as to its accuracy, completeness, fitness for a particular purpose, or use. Any use of the documentation and/or the information contained herein, is at the user's risk, and K2View is not responsible for any direct, indirect, special, incidental, or consequential damages arising out of such use of the documentation. Technical or other inaccuracies, as well as typographical errors, may occur in this </w:t>
      </w:r>
      <w:r>
        <w:rPr>
          <w:rFonts w:cs="Tahoma"/>
          <w:color w:val="535353"/>
          <w:szCs w:val="20"/>
        </w:rPr>
        <w:t>Document</w:t>
      </w:r>
      <w:r w:rsidRPr="009A5E5C">
        <w:rPr>
          <w:rFonts w:cs="Tahoma"/>
          <w:color w:val="535353"/>
          <w:szCs w:val="20"/>
        </w:rPr>
        <w:t>.</w:t>
      </w:r>
    </w:p>
    <w:p w14:paraId="65B6807C" w14:textId="77777777" w:rsidR="00321A33" w:rsidRPr="009A5E5C" w:rsidRDefault="00321A33" w:rsidP="00321A33">
      <w:pPr>
        <w:rPr>
          <w:rFonts w:cs="Tahoma"/>
          <w:color w:val="535353"/>
          <w:szCs w:val="20"/>
        </w:rPr>
      </w:pPr>
      <w:r w:rsidRPr="009A5E5C">
        <w:rPr>
          <w:rFonts w:cs="Tahoma"/>
          <w:color w:val="535353"/>
          <w:szCs w:val="20"/>
        </w:rPr>
        <w:t xml:space="preserve">This document and the information contained herein and any part thereof are confidential and proprietary to K2View. All intellectual property rights (including, without limitation, copyrights, trade secrets, trademarks, etc.) evidenced by or embodied in and/or attached, connected, or related to this </w:t>
      </w:r>
      <w:r>
        <w:rPr>
          <w:rFonts w:cs="Tahoma"/>
          <w:color w:val="535353"/>
          <w:szCs w:val="20"/>
        </w:rPr>
        <w:t>Document</w:t>
      </w:r>
      <w:r w:rsidRPr="009A5E5C">
        <w:rPr>
          <w:rFonts w:cs="Tahoma"/>
          <w:color w:val="535353"/>
          <w:szCs w:val="20"/>
        </w:rPr>
        <w:t xml:space="preserve">, as well as any information contained herein, are and shall be owned solely by K2View. K2View does not convey to you an interest in or to this </w:t>
      </w:r>
      <w:r>
        <w:rPr>
          <w:rFonts w:cs="Tahoma"/>
          <w:color w:val="535353"/>
          <w:szCs w:val="20"/>
        </w:rPr>
        <w:t>Document</w:t>
      </w:r>
      <w:r w:rsidRPr="009A5E5C">
        <w:rPr>
          <w:rFonts w:cs="Tahoma"/>
          <w:color w:val="535353"/>
          <w:szCs w:val="20"/>
        </w:rPr>
        <w:t xml:space="preserve">, to information contained herein, or to its intellectual property rights, but only a personal, limited, fully revocable right to use the </w:t>
      </w:r>
      <w:r>
        <w:rPr>
          <w:rFonts w:cs="Tahoma"/>
          <w:color w:val="535353"/>
          <w:szCs w:val="20"/>
        </w:rPr>
        <w:t>Document</w:t>
      </w:r>
      <w:r w:rsidRPr="009A5E5C">
        <w:rPr>
          <w:rFonts w:cs="Tahoma"/>
          <w:color w:val="535353"/>
          <w:szCs w:val="20"/>
        </w:rPr>
        <w:t xml:space="preserve"> solely for reviewing purposes. Unless explicitly set forth otherwise, you may not reproduce by any means any document and/or copyright contained herein.</w:t>
      </w:r>
    </w:p>
    <w:p w14:paraId="256BFBA0" w14:textId="77777777" w:rsidR="00321A33" w:rsidRPr="009A5E5C" w:rsidRDefault="00321A33" w:rsidP="00321A33">
      <w:pPr>
        <w:rPr>
          <w:rFonts w:cs="Tahoma"/>
          <w:color w:val="535353"/>
          <w:szCs w:val="20"/>
        </w:rPr>
      </w:pPr>
      <w:r w:rsidRPr="009A5E5C">
        <w:rPr>
          <w:rFonts w:cs="Tahoma"/>
          <w:color w:val="535353"/>
          <w:szCs w:val="20"/>
        </w:rPr>
        <w:t xml:space="preserve">Information in this </w:t>
      </w:r>
      <w:r>
        <w:rPr>
          <w:rFonts w:cs="Tahoma"/>
          <w:color w:val="535353"/>
          <w:szCs w:val="20"/>
        </w:rPr>
        <w:t>Document</w:t>
      </w:r>
      <w:r w:rsidRPr="009A5E5C">
        <w:rPr>
          <w:rFonts w:cs="Tahoma"/>
          <w:color w:val="535353"/>
          <w:szCs w:val="20"/>
        </w:rPr>
        <w:t xml:space="preserve"> is subject to change without notice. Corporate and individual names and data used in examples herein are fictitious unless otherwise noted.</w:t>
      </w:r>
    </w:p>
    <w:p w14:paraId="3AA0F627" w14:textId="76431AD2" w:rsidR="00321A33" w:rsidRPr="009A5E5C" w:rsidRDefault="00321A33" w:rsidP="00321A33">
      <w:pPr>
        <w:ind w:left="1440"/>
        <w:rPr>
          <w:rFonts w:cs="Tahoma"/>
          <w:color w:val="535353"/>
          <w:szCs w:val="20"/>
        </w:rPr>
      </w:pPr>
      <w:r w:rsidRPr="009A5E5C">
        <w:rPr>
          <w:rFonts w:cs="Tahoma"/>
          <w:color w:val="535353"/>
          <w:szCs w:val="20"/>
        </w:rPr>
        <w:t xml:space="preserve">Copyright © </w:t>
      </w:r>
      <w:r>
        <w:rPr>
          <w:rFonts w:cs="Tahoma"/>
          <w:color w:val="535353"/>
          <w:szCs w:val="20"/>
        </w:rPr>
        <w:t>20</w:t>
      </w:r>
      <w:r w:rsidR="00B957C4">
        <w:rPr>
          <w:rFonts w:cs="Tahoma"/>
          <w:color w:val="535353"/>
          <w:szCs w:val="20"/>
        </w:rPr>
        <w:t>20</w:t>
      </w:r>
      <w:r w:rsidRPr="009A5E5C">
        <w:rPr>
          <w:rFonts w:cs="Tahoma"/>
          <w:color w:val="535353"/>
          <w:szCs w:val="20"/>
        </w:rPr>
        <w:t xml:space="preserve"> K2View Ltd./K2VIEW LLC. All rights reserved.</w:t>
      </w:r>
    </w:p>
    <w:p w14:paraId="4C100584" w14:textId="77777777" w:rsidR="00321A33" w:rsidRPr="009A5E5C" w:rsidRDefault="00321A33" w:rsidP="00321A33">
      <w:pPr>
        <w:ind w:left="1440"/>
        <w:rPr>
          <w:rFonts w:cs="Tahoma"/>
          <w:color w:val="535353"/>
          <w:szCs w:val="20"/>
        </w:rPr>
      </w:pPr>
      <w:r w:rsidRPr="009A5E5C">
        <w:rPr>
          <w:rFonts w:cs="Tahoma"/>
          <w:color w:val="535353"/>
          <w:szCs w:val="20"/>
        </w:rPr>
        <w:t xml:space="preserve">The following are trademark of K2View: </w:t>
      </w:r>
    </w:p>
    <w:p w14:paraId="1DB08082" w14:textId="77777777" w:rsidR="00321A33" w:rsidRPr="009A5E5C" w:rsidRDefault="00321A33" w:rsidP="00321A33">
      <w:pPr>
        <w:ind w:left="1440"/>
        <w:rPr>
          <w:rFonts w:cs="Tahoma"/>
          <w:color w:val="535353"/>
          <w:szCs w:val="20"/>
        </w:rPr>
      </w:pPr>
      <w:r w:rsidRPr="009A5E5C">
        <w:rPr>
          <w:rFonts w:cs="Tahoma"/>
          <w:color w:val="535353"/>
          <w:szCs w:val="20"/>
        </w:rPr>
        <w:t>K2View logo, K2View's platform.</w:t>
      </w:r>
    </w:p>
    <w:p w14:paraId="173EAFC1" w14:textId="77777777" w:rsidR="00321A33" w:rsidRPr="009A5E5C" w:rsidRDefault="00321A33" w:rsidP="00321A33">
      <w:pPr>
        <w:ind w:left="1440"/>
        <w:rPr>
          <w:rFonts w:cs="Tahoma"/>
          <w:color w:val="535353"/>
          <w:szCs w:val="20"/>
        </w:rPr>
      </w:pPr>
      <w:r w:rsidRPr="009A5E5C">
        <w:rPr>
          <w:rFonts w:cs="Tahoma"/>
          <w:color w:val="535353"/>
          <w:szCs w:val="20"/>
        </w:rPr>
        <w:t>K2View reserves the right to update this list from time to time.</w:t>
      </w:r>
    </w:p>
    <w:p w14:paraId="5AE93F40" w14:textId="77777777" w:rsidR="00321A33" w:rsidRPr="009A5E5C" w:rsidRDefault="00321A33" w:rsidP="00321A33">
      <w:pPr>
        <w:ind w:left="1440"/>
        <w:rPr>
          <w:rFonts w:cs="Tahoma"/>
        </w:rPr>
      </w:pPr>
      <w:r w:rsidRPr="009A5E5C">
        <w:rPr>
          <w:rFonts w:cs="Tahoma"/>
          <w:color w:val="535353"/>
          <w:szCs w:val="20"/>
        </w:rPr>
        <w:t xml:space="preserve">Other company and brand products and service names in this </w:t>
      </w:r>
      <w:r>
        <w:rPr>
          <w:rFonts w:cs="Tahoma"/>
          <w:color w:val="535353"/>
          <w:szCs w:val="20"/>
        </w:rPr>
        <w:t>Document</w:t>
      </w:r>
      <w:r w:rsidRPr="009A5E5C">
        <w:rPr>
          <w:rFonts w:cs="Tahoma"/>
          <w:color w:val="535353"/>
          <w:szCs w:val="20"/>
        </w:rPr>
        <w:t xml:space="preserve"> are trademarks or registered trademarks of their respective holders.</w:t>
      </w:r>
    </w:p>
    <w:p w14:paraId="6126C747" w14:textId="77777777" w:rsidR="00321A33" w:rsidRPr="009A5E5C" w:rsidRDefault="00321A33" w:rsidP="00321A33">
      <w:pPr>
        <w:ind w:left="0"/>
        <w:rPr>
          <w:rFonts w:cs="Tahoma"/>
          <w:smallCaps/>
          <w:color w:val="4F7794" w:themeColor="text2"/>
          <w:sz w:val="40"/>
          <w:szCs w:val="40"/>
        </w:rPr>
      </w:pPr>
      <w:r w:rsidRPr="009A5E5C">
        <w:rPr>
          <w:rFonts w:cs="Tahoma"/>
          <w:smallCaps/>
          <w:color w:val="4F7794" w:themeColor="text2"/>
          <w:sz w:val="40"/>
          <w:szCs w:val="40"/>
        </w:rPr>
        <w:t>Revision History</w:t>
      </w:r>
    </w:p>
    <w:tbl>
      <w:tblPr>
        <w:tblStyle w:val="TableGridLight1"/>
        <w:tblW w:w="8640" w:type="dxa"/>
        <w:tblInd w:w="715" w:type="dxa"/>
        <w:tblLook w:val="04A0" w:firstRow="1" w:lastRow="0" w:firstColumn="1" w:lastColumn="0" w:noHBand="0" w:noVBand="1"/>
      </w:tblPr>
      <w:tblGrid>
        <w:gridCol w:w="1572"/>
        <w:gridCol w:w="1573"/>
        <w:gridCol w:w="2160"/>
        <w:gridCol w:w="3335"/>
      </w:tblGrid>
      <w:tr w:rsidR="00321A33" w:rsidRPr="009A5E5C" w14:paraId="0C3C2E06" w14:textId="77777777" w:rsidTr="3DD4AA2A">
        <w:trPr>
          <w:cnfStyle w:val="100000000000" w:firstRow="1" w:lastRow="0" w:firstColumn="0" w:lastColumn="0" w:oddVBand="0" w:evenVBand="0" w:oddHBand="0" w:evenHBand="0" w:firstRowFirstColumn="0" w:firstRowLastColumn="0" w:lastRowFirstColumn="0" w:lastRowLastColumn="0"/>
        </w:trPr>
        <w:tc>
          <w:tcPr>
            <w:tcW w:w="1572" w:type="dxa"/>
          </w:tcPr>
          <w:p w14:paraId="27B7E57B" w14:textId="77777777" w:rsidR="00321A33" w:rsidRPr="009A5E5C" w:rsidRDefault="00321A33" w:rsidP="00321A33">
            <w:pPr>
              <w:pStyle w:val="NoSpacing"/>
              <w:rPr>
                <w:rFonts w:ascii="Tahoma" w:hAnsi="Tahoma" w:cs="Tahoma"/>
              </w:rPr>
            </w:pPr>
            <w:r w:rsidRPr="009A5E5C">
              <w:rPr>
                <w:rFonts w:ascii="Tahoma" w:hAnsi="Tahoma" w:cs="Tahoma"/>
              </w:rPr>
              <w:t>Revision</w:t>
            </w:r>
          </w:p>
        </w:tc>
        <w:tc>
          <w:tcPr>
            <w:tcW w:w="1573" w:type="dxa"/>
          </w:tcPr>
          <w:p w14:paraId="54EB6EBB" w14:textId="77777777" w:rsidR="00321A33" w:rsidRPr="009A5E5C" w:rsidRDefault="00321A33" w:rsidP="00321A33">
            <w:pPr>
              <w:pStyle w:val="NoSpacing"/>
              <w:rPr>
                <w:rFonts w:ascii="Tahoma" w:hAnsi="Tahoma" w:cs="Tahoma"/>
              </w:rPr>
            </w:pPr>
            <w:r w:rsidRPr="009A5E5C">
              <w:rPr>
                <w:rFonts w:ascii="Tahoma" w:hAnsi="Tahoma" w:cs="Tahoma"/>
              </w:rPr>
              <w:t>Date</w:t>
            </w:r>
          </w:p>
        </w:tc>
        <w:tc>
          <w:tcPr>
            <w:tcW w:w="2160" w:type="dxa"/>
          </w:tcPr>
          <w:p w14:paraId="6703EDF9" w14:textId="77777777" w:rsidR="00321A33" w:rsidRPr="009A5E5C" w:rsidRDefault="00321A33" w:rsidP="00321A33">
            <w:pPr>
              <w:pStyle w:val="NoSpacing"/>
              <w:rPr>
                <w:rFonts w:ascii="Tahoma" w:hAnsi="Tahoma" w:cs="Tahoma"/>
              </w:rPr>
            </w:pPr>
            <w:r w:rsidRPr="009A5E5C">
              <w:rPr>
                <w:rFonts w:ascii="Tahoma" w:hAnsi="Tahoma" w:cs="Tahoma"/>
              </w:rPr>
              <w:t>Author</w:t>
            </w:r>
          </w:p>
        </w:tc>
        <w:tc>
          <w:tcPr>
            <w:tcW w:w="3335" w:type="dxa"/>
          </w:tcPr>
          <w:p w14:paraId="1CCD54D5" w14:textId="77777777" w:rsidR="00321A33" w:rsidRPr="009A5E5C" w:rsidRDefault="00321A33" w:rsidP="00321A33">
            <w:pPr>
              <w:pStyle w:val="NoSpacing"/>
              <w:rPr>
                <w:rFonts w:ascii="Tahoma" w:hAnsi="Tahoma" w:cs="Tahoma"/>
              </w:rPr>
            </w:pPr>
            <w:r w:rsidRPr="009A5E5C">
              <w:rPr>
                <w:rFonts w:ascii="Tahoma" w:hAnsi="Tahoma" w:cs="Tahoma"/>
              </w:rPr>
              <w:t>Changes</w:t>
            </w:r>
          </w:p>
        </w:tc>
      </w:tr>
      <w:tr w:rsidR="00321A33" w:rsidRPr="009A5E5C" w14:paraId="268CD2BE" w14:textId="77777777" w:rsidTr="3DD4AA2A">
        <w:tc>
          <w:tcPr>
            <w:tcW w:w="1572" w:type="dxa"/>
          </w:tcPr>
          <w:p w14:paraId="7BBE49F5" w14:textId="4A83CF53" w:rsidR="00321A33" w:rsidRPr="009A5E5C" w:rsidRDefault="0099284D" w:rsidP="00321A33">
            <w:pPr>
              <w:pStyle w:val="NoSpacing"/>
              <w:rPr>
                <w:rFonts w:ascii="Tahoma" w:hAnsi="Tahoma" w:cs="Tahoma"/>
              </w:rPr>
            </w:pPr>
            <w:r>
              <w:rPr>
                <w:rFonts w:ascii="Tahoma" w:hAnsi="Tahoma" w:cs="Tahoma"/>
              </w:rPr>
              <w:t>Initial version</w:t>
            </w:r>
          </w:p>
        </w:tc>
        <w:tc>
          <w:tcPr>
            <w:tcW w:w="1573" w:type="dxa"/>
          </w:tcPr>
          <w:p w14:paraId="4E283B88" w14:textId="2630D27C" w:rsidR="00321A33" w:rsidRPr="009A5E5C" w:rsidRDefault="00476245" w:rsidP="0099284D">
            <w:pPr>
              <w:pStyle w:val="NoSpacing"/>
              <w:rPr>
                <w:rFonts w:ascii="Tahoma" w:hAnsi="Tahoma" w:cs="Tahoma"/>
              </w:rPr>
            </w:pPr>
            <w:r>
              <w:rPr>
                <w:rFonts w:ascii="Tahoma" w:hAnsi="Tahoma" w:cs="Tahoma"/>
              </w:rPr>
              <w:t>Jun</w:t>
            </w:r>
            <w:r w:rsidR="006E77A1">
              <w:rPr>
                <w:rFonts w:ascii="Tahoma" w:hAnsi="Tahoma" w:cs="Tahoma"/>
              </w:rPr>
              <w:t xml:space="preserve"> 01</w:t>
            </w:r>
            <w:r w:rsidR="00321A33">
              <w:rPr>
                <w:rFonts w:ascii="Tahoma" w:hAnsi="Tahoma" w:cs="Tahoma"/>
              </w:rPr>
              <w:t xml:space="preserve"> 20</w:t>
            </w:r>
            <w:r w:rsidR="00B957C4">
              <w:rPr>
                <w:rFonts w:ascii="Tahoma" w:hAnsi="Tahoma" w:cs="Tahoma"/>
              </w:rPr>
              <w:t>20</w:t>
            </w:r>
          </w:p>
        </w:tc>
        <w:tc>
          <w:tcPr>
            <w:tcW w:w="2160" w:type="dxa"/>
          </w:tcPr>
          <w:p w14:paraId="7880B03D" w14:textId="77777777" w:rsidR="00321A33" w:rsidRPr="009A5E5C" w:rsidRDefault="00321A33" w:rsidP="00321A33">
            <w:pPr>
              <w:pStyle w:val="NoSpacing"/>
              <w:rPr>
                <w:rFonts w:ascii="Tahoma" w:hAnsi="Tahoma" w:cs="Tahoma"/>
              </w:rPr>
            </w:pPr>
            <w:r>
              <w:rPr>
                <w:rFonts w:ascii="Tahoma" w:hAnsi="Tahoma" w:cs="Tahoma"/>
              </w:rPr>
              <w:t>Adi Di Nur</w:t>
            </w:r>
          </w:p>
        </w:tc>
        <w:tc>
          <w:tcPr>
            <w:tcW w:w="3335" w:type="dxa"/>
          </w:tcPr>
          <w:p w14:paraId="7BF5FA36" w14:textId="77777777" w:rsidR="00321A33" w:rsidRPr="009A5E5C" w:rsidRDefault="00321A33" w:rsidP="00321A33">
            <w:pPr>
              <w:pStyle w:val="NoSpacing"/>
              <w:rPr>
                <w:rFonts w:ascii="Tahoma" w:hAnsi="Tahoma" w:cs="Tahoma"/>
              </w:rPr>
            </w:pPr>
          </w:p>
        </w:tc>
      </w:tr>
      <w:tr w:rsidR="00321A33" w:rsidRPr="009A5E5C" w14:paraId="33DAFC9B" w14:textId="77777777" w:rsidTr="3DD4AA2A">
        <w:tc>
          <w:tcPr>
            <w:tcW w:w="1572" w:type="dxa"/>
          </w:tcPr>
          <w:p w14:paraId="037D96DF" w14:textId="61396E96" w:rsidR="00321A33" w:rsidRPr="009A5E5C" w:rsidRDefault="752DD617" w:rsidP="00321A33">
            <w:pPr>
              <w:pStyle w:val="NoSpacing"/>
              <w:rPr>
                <w:rFonts w:ascii="Tahoma" w:hAnsi="Tahoma" w:cs="Tahoma"/>
              </w:rPr>
            </w:pPr>
            <w:r w:rsidRPr="3DD4AA2A">
              <w:rPr>
                <w:rFonts w:ascii="Tahoma" w:hAnsi="Tahoma" w:cs="Tahoma"/>
              </w:rPr>
              <w:t>Updated Draft</w:t>
            </w:r>
          </w:p>
        </w:tc>
        <w:tc>
          <w:tcPr>
            <w:tcW w:w="1573" w:type="dxa"/>
          </w:tcPr>
          <w:p w14:paraId="0411A64F" w14:textId="15186CDD" w:rsidR="00321A33" w:rsidRPr="009A5E5C" w:rsidRDefault="752DD617" w:rsidP="00321A33">
            <w:pPr>
              <w:pStyle w:val="NoSpacing"/>
              <w:rPr>
                <w:rFonts w:ascii="Tahoma" w:hAnsi="Tahoma" w:cs="Tahoma"/>
              </w:rPr>
            </w:pPr>
            <w:r w:rsidRPr="3DD4AA2A">
              <w:rPr>
                <w:rFonts w:ascii="Tahoma" w:hAnsi="Tahoma" w:cs="Tahoma"/>
              </w:rPr>
              <w:t>Dec 28 2020</w:t>
            </w:r>
          </w:p>
        </w:tc>
        <w:tc>
          <w:tcPr>
            <w:tcW w:w="2160" w:type="dxa"/>
          </w:tcPr>
          <w:p w14:paraId="3425C824" w14:textId="6100C14F" w:rsidR="00321A33" w:rsidRPr="009A5E5C" w:rsidRDefault="752DD617" w:rsidP="00321A33">
            <w:pPr>
              <w:pStyle w:val="NoSpacing"/>
              <w:rPr>
                <w:rFonts w:ascii="Tahoma" w:hAnsi="Tahoma" w:cs="Tahoma"/>
              </w:rPr>
            </w:pPr>
            <w:r w:rsidRPr="3DD4AA2A">
              <w:rPr>
                <w:rFonts w:ascii="Tahoma" w:hAnsi="Tahoma" w:cs="Tahoma"/>
              </w:rPr>
              <w:t>Matthew Fogel</w:t>
            </w:r>
          </w:p>
        </w:tc>
        <w:tc>
          <w:tcPr>
            <w:tcW w:w="3335" w:type="dxa"/>
          </w:tcPr>
          <w:p w14:paraId="287BE3B2" w14:textId="5C96DDB9" w:rsidR="00321A33" w:rsidRPr="009A5E5C" w:rsidRDefault="752DD617" w:rsidP="00321A33">
            <w:pPr>
              <w:pStyle w:val="NoSpacing"/>
              <w:rPr>
                <w:rFonts w:ascii="Tahoma" w:hAnsi="Tahoma" w:cs="Tahoma"/>
              </w:rPr>
            </w:pPr>
            <w:r w:rsidRPr="3DD4AA2A">
              <w:rPr>
                <w:rFonts w:ascii="Tahoma" w:hAnsi="Tahoma" w:cs="Tahoma"/>
              </w:rPr>
              <w:t>Throughout document</w:t>
            </w:r>
          </w:p>
        </w:tc>
      </w:tr>
      <w:tr w:rsidR="00321A33" w:rsidRPr="009A5E5C" w14:paraId="496CA872" w14:textId="77777777" w:rsidTr="3DD4AA2A">
        <w:tc>
          <w:tcPr>
            <w:tcW w:w="1572" w:type="dxa"/>
          </w:tcPr>
          <w:p w14:paraId="73199116" w14:textId="77777777" w:rsidR="00321A33" w:rsidRPr="009A5E5C" w:rsidRDefault="00321A33" w:rsidP="00321A33">
            <w:pPr>
              <w:pStyle w:val="NoSpacing"/>
              <w:rPr>
                <w:rFonts w:ascii="Tahoma" w:hAnsi="Tahoma" w:cs="Tahoma"/>
              </w:rPr>
            </w:pPr>
          </w:p>
        </w:tc>
        <w:tc>
          <w:tcPr>
            <w:tcW w:w="1573" w:type="dxa"/>
          </w:tcPr>
          <w:p w14:paraId="36DFDD79" w14:textId="77777777" w:rsidR="00321A33" w:rsidRPr="009A5E5C" w:rsidRDefault="00321A33" w:rsidP="00321A33">
            <w:pPr>
              <w:pStyle w:val="NoSpacing"/>
              <w:rPr>
                <w:rFonts w:ascii="Tahoma" w:hAnsi="Tahoma" w:cs="Tahoma"/>
              </w:rPr>
            </w:pPr>
          </w:p>
        </w:tc>
        <w:tc>
          <w:tcPr>
            <w:tcW w:w="2160" w:type="dxa"/>
          </w:tcPr>
          <w:p w14:paraId="454034C3" w14:textId="77777777" w:rsidR="00321A33" w:rsidRPr="009A5E5C" w:rsidRDefault="00321A33" w:rsidP="00321A33">
            <w:pPr>
              <w:pStyle w:val="NoSpacing"/>
              <w:rPr>
                <w:rFonts w:ascii="Tahoma" w:hAnsi="Tahoma" w:cs="Tahoma"/>
              </w:rPr>
            </w:pPr>
          </w:p>
        </w:tc>
        <w:tc>
          <w:tcPr>
            <w:tcW w:w="3335" w:type="dxa"/>
          </w:tcPr>
          <w:p w14:paraId="4B34F375" w14:textId="77777777" w:rsidR="00321A33" w:rsidRPr="009A5E5C" w:rsidRDefault="00321A33" w:rsidP="00321A33">
            <w:pPr>
              <w:pStyle w:val="NoSpacing"/>
              <w:rPr>
                <w:rFonts w:ascii="Tahoma" w:hAnsi="Tahoma" w:cs="Tahoma"/>
              </w:rPr>
            </w:pPr>
          </w:p>
        </w:tc>
      </w:tr>
      <w:tr w:rsidR="00321A33" w:rsidRPr="009A5E5C" w14:paraId="30563899" w14:textId="77777777" w:rsidTr="3DD4AA2A">
        <w:tc>
          <w:tcPr>
            <w:tcW w:w="1572" w:type="dxa"/>
          </w:tcPr>
          <w:p w14:paraId="6886E831" w14:textId="77777777" w:rsidR="00321A33" w:rsidRPr="009A5E5C" w:rsidRDefault="00321A33" w:rsidP="00321A33">
            <w:pPr>
              <w:pStyle w:val="NoSpacing"/>
              <w:rPr>
                <w:rFonts w:ascii="Tahoma" w:hAnsi="Tahoma" w:cs="Tahoma"/>
              </w:rPr>
            </w:pPr>
          </w:p>
        </w:tc>
        <w:tc>
          <w:tcPr>
            <w:tcW w:w="1573" w:type="dxa"/>
          </w:tcPr>
          <w:p w14:paraId="1A868448" w14:textId="77777777" w:rsidR="00321A33" w:rsidRPr="009A5E5C" w:rsidRDefault="00321A33" w:rsidP="00321A33">
            <w:pPr>
              <w:pStyle w:val="NoSpacing"/>
              <w:rPr>
                <w:rFonts w:ascii="Tahoma" w:hAnsi="Tahoma" w:cs="Tahoma"/>
              </w:rPr>
            </w:pPr>
          </w:p>
        </w:tc>
        <w:tc>
          <w:tcPr>
            <w:tcW w:w="2160" w:type="dxa"/>
          </w:tcPr>
          <w:p w14:paraId="358D87E3" w14:textId="77777777" w:rsidR="00321A33" w:rsidRPr="009A5E5C" w:rsidRDefault="00321A33" w:rsidP="00321A33">
            <w:pPr>
              <w:pStyle w:val="NoSpacing"/>
              <w:rPr>
                <w:rFonts w:ascii="Tahoma" w:hAnsi="Tahoma" w:cs="Tahoma"/>
              </w:rPr>
            </w:pPr>
          </w:p>
        </w:tc>
        <w:tc>
          <w:tcPr>
            <w:tcW w:w="3335" w:type="dxa"/>
          </w:tcPr>
          <w:p w14:paraId="11A2DF1E" w14:textId="77777777" w:rsidR="00321A33" w:rsidRPr="009A5E5C" w:rsidRDefault="00321A33" w:rsidP="00321A33">
            <w:pPr>
              <w:pStyle w:val="NoSpacing"/>
              <w:jc w:val="left"/>
              <w:rPr>
                <w:rFonts w:ascii="Tahoma" w:hAnsi="Tahoma" w:cs="Tahoma"/>
              </w:rPr>
            </w:pPr>
          </w:p>
        </w:tc>
      </w:tr>
      <w:tr w:rsidR="00321A33" w:rsidRPr="009A5E5C" w14:paraId="3CCB1BDB" w14:textId="77777777" w:rsidTr="3DD4AA2A">
        <w:tc>
          <w:tcPr>
            <w:tcW w:w="1572" w:type="dxa"/>
          </w:tcPr>
          <w:p w14:paraId="76C60FFC" w14:textId="77777777" w:rsidR="00321A33" w:rsidRPr="009A5E5C" w:rsidRDefault="00321A33" w:rsidP="00321A33">
            <w:pPr>
              <w:pStyle w:val="NoSpacing"/>
              <w:rPr>
                <w:rFonts w:ascii="Tahoma" w:hAnsi="Tahoma" w:cs="Tahoma"/>
              </w:rPr>
            </w:pPr>
          </w:p>
        </w:tc>
        <w:tc>
          <w:tcPr>
            <w:tcW w:w="1573" w:type="dxa"/>
          </w:tcPr>
          <w:p w14:paraId="27601E8D" w14:textId="77777777" w:rsidR="00321A33" w:rsidRPr="009A5E5C" w:rsidRDefault="00321A33" w:rsidP="00321A33">
            <w:pPr>
              <w:pStyle w:val="NoSpacing"/>
              <w:rPr>
                <w:rFonts w:ascii="Tahoma" w:hAnsi="Tahoma" w:cs="Tahoma"/>
              </w:rPr>
            </w:pPr>
          </w:p>
        </w:tc>
        <w:tc>
          <w:tcPr>
            <w:tcW w:w="2160" w:type="dxa"/>
          </w:tcPr>
          <w:p w14:paraId="2D80BF32" w14:textId="77777777" w:rsidR="00321A33" w:rsidRPr="009A5E5C" w:rsidRDefault="00321A33" w:rsidP="00321A33">
            <w:pPr>
              <w:pStyle w:val="NoSpacing"/>
              <w:rPr>
                <w:rFonts w:ascii="Tahoma" w:hAnsi="Tahoma" w:cs="Tahoma"/>
              </w:rPr>
            </w:pPr>
          </w:p>
        </w:tc>
        <w:tc>
          <w:tcPr>
            <w:tcW w:w="3335" w:type="dxa"/>
          </w:tcPr>
          <w:p w14:paraId="3F33AEF1" w14:textId="77777777" w:rsidR="00321A33" w:rsidRPr="009A5E5C" w:rsidRDefault="00321A33" w:rsidP="00321A33">
            <w:pPr>
              <w:pStyle w:val="NoSpacing"/>
              <w:rPr>
                <w:rFonts w:ascii="Tahoma" w:hAnsi="Tahoma" w:cs="Tahoma"/>
              </w:rPr>
            </w:pPr>
          </w:p>
        </w:tc>
      </w:tr>
      <w:tr w:rsidR="00321A33" w:rsidRPr="009A5E5C" w14:paraId="6B494279" w14:textId="77777777" w:rsidTr="3DD4AA2A">
        <w:trPr>
          <w:trHeight w:val="197"/>
        </w:trPr>
        <w:tc>
          <w:tcPr>
            <w:tcW w:w="1572" w:type="dxa"/>
          </w:tcPr>
          <w:p w14:paraId="56F88543" w14:textId="77777777" w:rsidR="00321A33" w:rsidRPr="009A5E5C" w:rsidRDefault="00321A33" w:rsidP="00321A33">
            <w:pPr>
              <w:pStyle w:val="NoSpacing"/>
              <w:rPr>
                <w:rFonts w:ascii="Tahoma" w:hAnsi="Tahoma" w:cs="Tahoma"/>
              </w:rPr>
            </w:pPr>
          </w:p>
        </w:tc>
        <w:tc>
          <w:tcPr>
            <w:tcW w:w="1573" w:type="dxa"/>
          </w:tcPr>
          <w:p w14:paraId="171D39FA" w14:textId="77777777" w:rsidR="00321A33" w:rsidRPr="009A5E5C" w:rsidRDefault="00321A33" w:rsidP="00321A33">
            <w:pPr>
              <w:pStyle w:val="NoSpacing"/>
              <w:rPr>
                <w:rFonts w:ascii="Tahoma" w:hAnsi="Tahoma" w:cs="Tahoma"/>
              </w:rPr>
            </w:pPr>
          </w:p>
        </w:tc>
        <w:tc>
          <w:tcPr>
            <w:tcW w:w="2160" w:type="dxa"/>
          </w:tcPr>
          <w:p w14:paraId="5745EF1B" w14:textId="77777777" w:rsidR="00321A33" w:rsidRPr="009A5E5C" w:rsidRDefault="00321A33" w:rsidP="00321A33">
            <w:pPr>
              <w:pStyle w:val="NoSpacing"/>
              <w:rPr>
                <w:rFonts w:ascii="Tahoma" w:hAnsi="Tahoma" w:cs="Tahoma"/>
              </w:rPr>
            </w:pPr>
          </w:p>
        </w:tc>
        <w:tc>
          <w:tcPr>
            <w:tcW w:w="3335" w:type="dxa"/>
          </w:tcPr>
          <w:p w14:paraId="30F2BCFF" w14:textId="77777777" w:rsidR="00321A33" w:rsidRPr="009A5E5C" w:rsidRDefault="00321A33" w:rsidP="00321A33">
            <w:pPr>
              <w:pStyle w:val="NoSpacing"/>
              <w:rPr>
                <w:rFonts w:ascii="Tahoma" w:hAnsi="Tahoma" w:cs="Tahoma"/>
              </w:rPr>
            </w:pPr>
          </w:p>
        </w:tc>
      </w:tr>
    </w:tbl>
    <w:p w14:paraId="748812DE" w14:textId="77777777" w:rsidR="00321A33" w:rsidRDefault="00321A33" w:rsidP="00321A33">
      <w:pPr>
        <w:ind w:left="0"/>
        <w:rPr>
          <w:smallCaps/>
          <w:color w:val="4F7794" w:themeColor="text2"/>
          <w:sz w:val="40"/>
          <w:szCs w:val="40"/>
        </w:rPr>
      </w:pPr>
    </w:p>
    <w:p w14:paraId="1ED91195" w14:textId="113225C2" w:rsidR="00321A33" w:rsidRPr="009A5E5C" w:rsidRDefault="00321A33" w:rsidP="00061470">
      <w:pPr>
        <w:ind w:left="0"/>
        <w:rPr>
          <w:rFonts w:cs="Tahoma"/>
        </w:rPr>
      </w:pPr>
    </w:p>
    <w:p w14:paraId="5F6BA7F4" w14:textId="711C4E31" w:rsidR="00321A33" w:rsidRDefault="00A12C65" w:rsidP="002C2870">
      <w:pPr>
        <w:pStyle w:val="Heading1"/>
      </w:pPr>
      <w:bookmarkStart w:id="0" w:name="_Toc63415245"/>
      <w:r>
        <w:lastRenderedPageBreak/>
        <w:t>Overview</w:t>
      </w:r>
      <w:bookmarkEnd w:id="0"/>
    </w:p>
    <w:p w14:paraId="65F0A04A" w14:textId="1A4E2126" w:rsidR="00A12C65" w:rsidRPr="00A12C65" w:rsidRDefault="00166E79" w:rsidP="00A12C65">
      <w:pPr>
        <w:pStyle w:val="Heading2"/>
      </w:pPr>
      <w:bookmarkStart w:id="1" w:name="_Toc63415246"/>
      <w:r>
        <w:t xml:space="preserve">About This </w:t>
      </w:r>
      <w:r w:rsidR="001B1108">
        <w:t>User Guide</w:t>
      </w:r>
      <w:bookmarkEnd w:id="1"/>
      <w:r w:rsidR="00A12C65">
        <w:t xml:space="preserve"> </w:t>
      </w:r>
    </w:p>
    <w:p w14:paraId="374ED510" w14:textId="395D9A7A" w:rsidR="00B621FF" w:rsidRDefault="00645937" w:rsidP="009D617F">
      <w:r>
        <w:t xml:space="preserve">This </w:t>
      </w:r>
      <w:r w:rsidR="007B45D0">
        <w:t>document</w:t>
      </w:r>
      <w:r w:rsidR="00CC1A55">
        <w:t xml:space="preserve"> describes </w:t>
      </w:r>
      <w:r w:rsidR="00087391">
        <w:t xml:space="preserve">the use of </w:t>
      </w:r>
      <w:r w:rsidR="00FA2317">
        <w:t>K2View’s</w:t>
      </w:r>
      <w:r w:rsidR="00CB78E5">
        <w:t xml:space="preserve"> </w:t>
      </w:r>
      <w:r w:rsidR="00102DCE">
        <w:t xml:space="preserve">Data Privacy Management </w:t>
      </w:r>
      <w:r w:rsidR="00CB78E5">
        <w:t>(</w:t>
      </w:r>
      <w:r w:rsidR="005B18B4">
        <w:t>DPM</w:t>
      </w:r>
      <w:r w:rsidR="00CB78E5">
        <w:t>)</w:t>
      </w:r>
      <w:r w:rsidR="001B1108">
        <w:t xml:space="preserve"> </w:t>
      </w:r>
      <w:r w:rsidR="00087391">
        <w:t>tool</w:t>
      </w:r>
      <w:r w:rsidR="003F1992">
        <w:t xml:space="preserve">. </w:t>
      </w:r>
      <w:r w:rsidR="00220BBF">
        <w:t xml:space="preserve">This user guide is written for </w:t>
      </w:r>
      <w:r w:rsidR="007663A1">
        <w:t>the different users of th</w:t>
      </w:r>
      <w:r w:rsidR="00050C97">
        <w:t>is tool</w:t>
      </w:r>
      <w:r w:rsidR="007663A1">
        <w:t xml:space="preserve">, such as </w:t>
      </w:r>
      <w:r w:rsidR="00220BBF">
        <w:t xml:space="preserve">DPM Administrators, Case Owners, </w:t>
      </w:r>
      <w:r w:rsidR="007663A1">
        <w:t>Data Stewards,</w:t>
      </w:r>
      <w:r w:rsidR="009F0D84">
        <w:t xml:space="preserve"> </w:t>
      </w:r>
      <w:r w:rsidR="007663A1">
        <w:t>Call Center Representatives</w:t>
      </w:r>
      <w:r w:rsidR="009F0D84">
        <w:t xml:space="preserve"> </w:t>
      </w:r>
      <w:r w:rsidR="00220BBF">
        <w:t xml:space="preserve">and Supervisors. </w:t>
      </w:r>
      <w:r w:rsidR="739D6CFB">
        <w:t xml:space="preserve"> For information about the roles this document applies, see the section, </w:t>
      </w:r>
      <w:r w:rsidR="739D6CFB" w:rsidRPr="2415B29A">
        <w:rPr>
          <w:i/>
          <w:iCs/>
        </w:rPr>
        <w:t>DPM Roles</w:t>
      </w:r>
      <w:r w:rsidR="739D6CFB" w:rsidRPr="2415B29A">
        <w:t xml:space="preserve">. </w:t>
      </w:r>
    </w:p>
    <w:p w14:paraId="7F861428" w14:textId="47BF7BF7" w:rsidR="00150B51" w:rsidRDefault="00150B51" w:rsidP="00A12C65">
      <w:pPr>
        <w:pStyle w:val="Heading2"/>
      </w:pPr>
      <w:bookmarkStart w:id="2" w:name="_References_Documents"/>
      <w:bookmarkStart w:id="3" w:name="_Toc63415247"/>
      <w:bookmarkStart w:id="4" w:name="_Toc508286692"/>
      <w:bookmarkEnd w:id="2"/>
      <w:r>
        <w:t>Glossary</w:t>
      </w:r>
      <w:bookmarkEnd w:id="3"/>
    </w:p>
    <w:tbl>
      <w:tblPr>
        <w:tblStyle w:val="TableGridLight1"/>
        <w:tblW w:w="0" w:type="auto"/>
        <w:tblInd w:w="720" w:type="dxa"/>
        <w:tblLook w:val="04A0" w:firstRow="1" w:lastRow="0" w:firstColumn="1" w:lastColumn="0" w:noHBand="0" w:noVBand="1"/>
      </w:tblPr>
      <w:tblGrid>
        <w:gridCol w:w="4280"/>
        <w:gridCol w:w="4350"/>
      </w:tblGrid>
      <w:tr w:rsidR="00150B51" w14:paraId="66D53F50" w14:textId="77777777" w:rsidTr="00150B51">
        <w:trPr>
          <w:cnfStyle w:val="100000000000" w:firstRow="1" w:lastRow="0" w:firstColumn="0" w:lastColumn="0" w:oddVBand="0" w:evenVBand="0" w:oddHBand="0" w:evenHBand="0" w:firstRowFirstColumn="0" w:firstRowLastColumn="0" w:lastRowFirstColumn="0" w:lastRowLastColumn="0"/>
        </w:trPr>
        <w:tc>
          <w:tcPr>
            <w:tcW w:w="4675" w:type="dxa"/>
          </w:tcPr>
          <w:p w14:paraId="5F083CA0" w14:textId="7AA6ED1A" w:rsidR="00150B51" w:rsidRPr="00150B51" w:rsidRDefault="00150B51" w:rsidP="00150B51">
            <w:pPr>
              <w:ind w:left="0"/>
              <w:rPr>
                <w:bCs/>
              </w:rPr>
            </w:pPr>
            <w:r w:rsidRPr="00150B51">
              <w:rPr>
                <w:bCs/>
              </w:rPr>
              <w:t>Term</w:t>
            </w:r>
          </w:p>
        </w:tc>
        <w:tc>
          <w:tcPr>
            <w:tcW w:w="4675" w:type="dxa"/>
          </w:tcPr>
          <w:p w14:paraId="5A0AAE80" w14:textId="6D86C91C" w:rsidR="00150B51" w:rsidRDefault="00150B51" w:rsidP="00150B51">
            <w:pPr>
              <w:ind w:left="0"/>
            </w:pPr>
            <w:r>
              <w:t>Description</w:t>
            </w:r>
          </w:p>
        </w:tc>
      </w:tr>
      <w:tr w:rsidR="00150B51" w14:paraId="11A07DF0" w14:textId="77777777" w:rsidTr="00150B51">
        <w:tc>
          <w:tcPr>
            <w:tcW w:w="4675" w:type="dxa"/>
          </w:tcPr>
          <w:p w14:paraId="1DEABF99" w14:textId="1D2F6956" w:rsidR="00150B51" w:rsidRDefault="00F941EB" w:rsidP="00150B51">
            <w:pPr>
              <w:ind w:left="0"/>
            </w:pPr>
            <w:r>
              <w:t>DPM</w:t>
            </w:r>
          </w:p>
        </w:tc>
        <w:tc>
          <w:tcPr>
            <w:tcW w:w="4675" w:type="dxa"/>
          </w:tcPr>
          <w:p w14:paraId="51C51AC3" w14:textId="476AD6D7" w:rsidR="00150B51" w:rsidRDefault="00150B51" w:rsidP="00150B51">
            <w:pPr>
              <w:ind w:left="0"/>
            </w:pPr>
            <w:r>
              <w:t xml:space="preserve">Data </w:t>
            </w:r>
            <w:r w:rsidR="005B18B4">
              <w:t xml:space="preserve">Privacy </w:t>
            </w:r>
            <w:r>
              <w:t>Management</w:t>
            </w:r>
            <w:r w:rsidR="004C0173">
              <w:t xml:space="preserve"> </w:t>
            </w:r>
            <w:r w:rsidR="00772A09">
              <w:t>Tool</w:t>
            </w:r>
          </w:p>
        </w:tc>
      </w:tr>
      <w:tr w:rsidR="00150B51" w14:paraId="708D90BF" w14:textId="77777777" w:rsidTr="00150B51">
        <w:tc>
          <w:tcPr>
            <w:tcW w:w="4675" w:type="dxa"/>
          </w:tcPr>
          <w:p w14:paraId="550C2485" w14:textId="19AD78D8" w:rsidR="00150B51" w:rsidRDefault="00150B51" w:rsidP="00150B51">
            <w:pPr>
              <w:ind w:left="0"/>
            </w:pPr>
            <w:r>
              <w:t>DSR</w:t>
            </w:r>
          </w:p>
        </w:tc>
        <w:tc>
          <w:tcPr>
            <w:tcW w:w="4675" w:type="dxa"/>
          </w:tcPr>
          <w:p w14:paraId="4DE1F555" w14:textId="4E24F4BB" w:rsidR="00150B51" w:rsidRDefault="00150B51" w:rsidP="00150B51">
            <w:pPr>
              <w:ind w:left="0"/>
            </w:pPr>
            <w:r>
              <w:t>Data Subject Request</w:t>
            </w:r>
          </w:p>
        </w:tc>
      </w:tr>
      <w:tr w:rsidR="00150B51" w14:paraId="216AAF36" w14:textId="77777777" w:rsidTr="00150B51">
        <w:tc>
          <w:tcPr>
            <w:tcW w:w="4675" w:type="dxa"/>
          </w:tcPr>
          <w:p w14:paraId="01F6EB8C" w14:textId="4E0B90DD" w:rsidR="00150B51" w:rsidRDefault="00386F2A" w:rsidP="00150B51">
            <w:pPr>
              <w:ind w:left="0"/>
            </w:pPr>
            <w:r>
              <w:t>GDPR</w:t>
            </w:r>
          </w:p>
        </w:tc>
        <w:tc>
          <w:tcPr>
            <w:tcW w:w="4675" w:type="dxa"/>
          </w:tcPr>
          <w:p w14:paraId="78B70C95" w14:textId="35CD2FCF" w:rsidR="00150B51" w:rsidRPr="000054C5" w:rsidRDefault="000054C5" w:rsidP="000054C5">
            <w:pPr>
              <w:ind w:left="0"/>
              <w:jc w:val="left"/>
              <w:rPr>
                <w:rFonts w:ascii="Times New Roman" w:hAnsi="Times New Roman"/>
                <w:color w:val="auto"/>
              </w:rPr>
            </w:pPr>
            <w:r w:rsidRPr="000054C5">
              <w:t xml:space="preserve">General Data Protection Regulation </w:t>
            </w:r>
            <w:r>
              <w:t xml:space="preserve">– The European Union regulation. </w:t>
            </w:r>
          </w:p>
        </w:tc>
      </w:tr>
      <w:tr w:rsidR="00150B51" w14:paraId="2452C88C" w14:textId="77777777" w:rsidTr="00150B51">
        <w:tc>
          <w:tcPr>
            <w:tcW w:w="4675" w:type="dxa"/>
          </w:tcPr>
          <w:p w14:paraId="14D07792" w14:textId="57A477A2" w:rsidR="00150B51" w:rsidRDefault="00386F2A" w:rsidP="00150B51">
            <w:pPr>
              <w:ind w:left="0"/>
            </w:pPr>
            <w:r>
              <w:t>CCPA</w:t>
            </w:r>
          </w:p>
        </w:tc>
        <w:tc>
          <w:tcPr>
            <w:tcW w:w="4675" w:type="dxa"/>
          </w:tcPr>
          <w:p w14:paraId="1C87E46C" w14:textId="700E49CB" w:rsidR="00150B51" w:rsidRDefault="00FF13FC" w:rsidP="00150B51">
            <w:pPr>
              <w:ind w:left="0"/>
            </w:pPr>
            <w:r>
              <w:t xml:space="preserve">California </w:t>
            </w:r>
            <w:r w:rsidR="009D3C02">
              <w:t>Consumer Privacy Act</w:t>
            </w:r>
          </w:p>
        </w:tc>
      </w:tr>
      <w:tr w:rsidR="00386F2A" w14:paraId="3069A60F" w14:textId="77777777" w:rsidTr="00150B51">
        <w:tc>
          <w:tcPr>
            <w:tcW w:w="4675" w:type="dxa"/>
          </w:tcPr>
          <w:p w14:paraId="437F3D98" w14:textId="7567DB61" w:rsidR="00386F2A" w:rsidRDefault="00386F2A" w:rsidP="00150B51">
            <w:pPr>
              <w:ind w:left="0"/>
            </w:pPr>
            <w:r>
              <w:t>LGPD</w:t>
            </w:r>
          </w:p>
        </w:tc>
        <w:tc>
          <w:tcPr>
            <w:tcW w:w="4675" w:type="dxa"/>
          </w:tcPr>
          <w:p w14:paraId="036AB9E1" w14:textId="736055CB" w:rsidR="00386F2A" w:rsidRDefault="00D73E23" w:rsidP="00150B51">
            <w:pPr>
              <w:ind w:left="0"/>
            </w:pPr>
            <w:r>
              <w:t>Brazil’s General Data Protection law</w:t>
            </w:r>
          </w:p>
        </w:tc>
      </w:tr>
    </w:tbl>
    <w:p w14:paraId="18037BA3" w14:textId="0D78BB24" w:rsidR="00150B51" w:rsidRDefault="00150B51" w:rsidP="00150B51"/>
    <w:p w14:paraId="5E5E6114" w14:textId="77777777" w:rsidR="00CA2581" w:rsidRDefault="00CA2581" w:rsidP="00CA2581">
      <w:r>
        <w:t xml:space="preserve">The Data Privacy Management Tool provides an efficient and effective means to administer data privacy regulations such as the European General Data Protection Regulation (GDPR), California Consumer Privacy Act (CCPA), Brazil’s General Data Protection law (LGPD), and others. </w:t>
      </w:r>
    </w:p>
    <w:p w14:paraId="65BF1A73" w14:textId="77777777" w:rsidR="00CA2581" w:rsidRDefault="00CA2581" w:rsidP="00CA2581">
      <w:r>
        <w:t xml:space="preserve">K2View’s DPM tool embodies a flexible system to allow a company to define the types of data requests for the regulations affecting the company’s use of customer data, the processes and flows for how data is tasked to completion to fulfill regulations compliant to one or more data privacy regulators. </w:t>
      </w:r>
    </w:p>
    <w:p w14:paraId="6F6693FA" w14:textId="77777777" w:rsidR="00CA2581" w:rsidRDefault="00CA2581" w:rsidP="00CA2581">
      <w:r>
        <w:t xml:space="preserve">K2View’s DPM tool is comprised of two main modules: </w:t>
      </w:r>
    </w:p>
    <w:p w14:paraId="4D47D4BB" w14:textId="547BE712" w:rsidR="00CA2581" w:rsidRDefault="00CA2581" w:rsidP="00CA2581">
      <w:pPr>
        <w:ind w:left="1440"/>
      </w:pPr>
      <w:r w:rsidRPr="00070C7D">
        <w:rPr>
          <w:b/>
          <w:bCs/>
          <w:u w:val="single"/>
        </w:rPr>
        <w:t>Admin module</w:t>
      </w:r>
      <w:r>
        <w:t xml:space="preserve">: The Admin module is used by the DPM Administrator for the configuration of the tool. The Administrator defines all DPM </w:t>
      </w:r>
      <w:r w:rsidR="000958DB">
        <w:t>aspects,</w:t>
      </w:r>
      <w:r>
        <w:t xml:space="preserve"> such as the supported regulations, the types of requests allowed for each regulation, the task flow required to fulfill each request, customer consent configuration, and more. </w:t>
      </w:r>
    </w:p>
    <w:p w14:paraId="57B8EDF6" w14:textId="77777777" w:rsidR="00CA2581" w:rsidRDefault="00CA2581" w:rsidP="00CA2581">
      <w:pPr>
        <w:ind w:left="1440"/>
      </w:pPr>
      <w:r w:rsidRPr="00070C7D">
        <w:rPr>
          <w:b/>
          <w:bCs/>
          <w:u w:val="single"/>
        </w:rPr>
        <w:t xml:space="preserve">Data </w:t>
      </w:r>
      <w:r>
        <w:rPr>
          <w:b/>
          <w:bCs/>
          <w:u w:val="single"/>
        </w:rPr>
        <w:t>S</w:t>
      </w:r>
      <w:r w:rsidRPr="00070C7D">
        <w:rPr>
          <w:b/>
          <w:bCs/>
          <w:u w:val="single"/>
        </w:rPr>
        <w:t xml:space="preserve">ubject </w:t>
      </w:r>
      <w:r>
        <w:rPr>
          <w:b/>
          <w:bCs/>
          <w:u w:val="single"/>
        </w:rPr>
        <w:t>R</w:t>
      </w:r>
      <w:r w:rsidRPr="00070C7D">
        <w:rPr>
          <w:b/>
          <w:bCs/>
          <w:u w:val="single"/>
        </w:rPr>
        <w:t xml:space="preserve">equests and </w:t>
      </w:r>
      <w:r>
        <w:rPr>
          <w:b/>
          <w:bCs/>
          <w:u w:val="single"/>
        </w:rPr>
        <w:t>C</w:t>
      </w:r>
      <w:r w:rsidRPr="00070C7D">
        <w:rPr>
          <w:b/>
          <w:bCs/>
          <w:u w:val="single"/>
        </w:rPr>
        <w:t xml:space="preserve">onsent </w:t>
      </w:r>
      <w:r>
        <w:rPr>
          <w:b/>
          <w:bCs/>
          <w:u w:val="single"/>
        </w:rPr>
        <w:t>M</w:t>
      </w:r>
      <w:r w:rsidRPr="00070C7D">
        <w:rPr>
          <w:b/>
          <w:bCs/>
          <w:u w:val="single"/>
        </w:rPr>
        <w:t>anagement</w:t>
      </w:r>
      <w:r>
        <w:t>: Role-based components that serve different users, such as:</w:t>
      </w:r>
    </w:p>
    <w:p w14:paraId="6C8DE303" w14:textId="77777777" w:rsidR="00CA2581" w:rsidRDefault="00CA2581" w:rsidP="00CA2581">
      <w:pPr>
        <w:pStyle w:val="ListParagraph"/>
        <w:numPr>
          <w:ilvl w:val="0"/>
          <w:numId w:val="7"/>
        </w:numPr>
        <w:jc w:val="left"/>
      </w:pPr>
      <w:r w:rsidRPr="00070C7D">
        <w:rPr>
          <w:i/>
          <w:iCs/>
        </w:rPr>
        <w:t>Call Center Representatives</w:t>
      </w:r>
      <w:r>
        <w:t xml:space="preserve"> - responsible for submission of data requests </w:t>
      </w:r>
    </w:p>
    <w:p w14:paraId="1A4AD278" w14:textId="77777777" w:rsidR="00CA2581" w:rsidRDefault="00CA2581" w:rsidP="00CA2581">
      <w:pPr>
        <w:pStyle w:val="ListParagraph"/>
        <w:numPr>
          <w:ilvl w:val="0"/>
          <w:numId w:val="7"/>
        </w:numPr>
      </w:pPr>
      <w:r w:rsidRPr="00070C7D">
        <w:rPr>
          <w:i/>
          <w:iCs/>
        </w:rPr>
        <w:t>Data Stewards</w:t>
      </w:r>
      <w:r>
        <w:t xml:space="preserve"> - responsible for fulfillment of data requests </w:t>
      </w:r>
    </w:p>
    <w:p w14:paraId="4378FA1E" w14:textId="77777777" w:rsidR="00CA2581" w:rsidRDefault="00CA2581" w:rsidP="00CA2581">
      <w:pPr>
        <w:pStyle w:val="ListParagraph"/>
        <w:numPr>
          <w:ilvl w:val="0"/>
          <w:numId w:val="7"/>
        </w:numPr>
      </w:pPr>
      <w:r w:rsidRPr="00070C7D">
        <w:rPr>
          <w:i/>
          <w:iCs/>
        </w:rPr>
        <w:t>Case Owners</w:t>
      </w:r>
      <w:r>
        <w:t xml:space="preserve"> - responsible for successful completion of the requests administered. </w:t>
      </w:r>
    </w:p>
    <w:p w14:paraId="13203767" w14:textId="2B5C3E9D" w:rsidR="00CA2581" w:rsidRDefault="00CA2581" w:rsidP="00CA2581">
      <w:pPr>
        <w:pStyle w:val="ListParagraph"/>
        <w:numPr>
          <w:ilvl w:val="0"/>
          <w:numId w:val="7"/>
        </w:numPr>
      </w:pPr>
      <w:r w:rsidRPr="00070C7D">
        <w:rPr>
          <w:i/>
          <w:iCs/>
        </w:rPr>
        <w:t>Supervisors</w:t>
      </w:r>
      <w:r>
        <w:t xml:space="preserve"> - </w:t>
      </w:r>
      <w:r w:rsidR="692A5C7D">
        <w:t>a</w:t>
      </w:r>
      <w:r>
        <w:t xml:space="preserve">dminister allocation of Data Requests to Case Owners </w:t>
      </w:r>
    </w:p>
    <w:p w14:paraId="55FA307A" w14:textId="2EFA0DD9" w:rsidR="00CA2581" w:rsidRDefault="00CA2581" w:rsidP="00CA2581">
      <w:r>
        <w:t xml:space="preserve">The preceding user-based components cover the end-to-end life cycle of data privacy-related </w:t>
      </w:r>
      <w:r w:rsidR="00316C61">
        <w:t>requests,</w:t>
      </w:r>
      <w:r>
        <w:t xml:space="preserve"> including</w:t>
      </w:r>
    </w:p>
    <w:p w14:paraId="7A228BCA" w14:textId="77777777" w:rsidR="00CA2581" w:rsidRDefault="00CA2581" w:rsidP="00CA2581">
      <w:pPr>
        <w:pStyle w:val="ListParagraph"/>
        <w:numPr>
          <w:ilvl w:val="0"/>
          <w:numId w:val="41"/>
        </w:numPr>
      </w:pPr>
      <w:r>
        <w:t xml:space="preserve">Submission of a new request </w:t>
      </w:r>
    </w:p>
    <w:p w14:paraId="1A59AB90" w14:textId="77777777" w:rsidR="00CA2581" w:rsidRDefault="00CA2581" w:rsidP="00CA2581">
      <w:pPr>
        <w:pStyle w:val="ListParagraph"/>
        <w:numPr>
          <w:ilvl w:val="0"/>
          <w:numId w:val="41"/>
        </w:numPr>
      </w:pPr>
      <w:r>
        <w:lastRenderedPageBreak/>
        <w:t xml:space="preserve">Request fulfilment process </w:t>
      </w:r>
    </w:p>
    <w:p w14:paraId="7D176B6E" w14:textId="77777777" w:rsidR="00CA2581" w:rsidRDefault="00CA2581" w:rsidP="00CA2581">
      <w:pPr>
        <w:pStyle w:val="ListParagraph"/>
        <w:numPr>
          <w:ilvl w:val="0"/>
          <w:numId w:val="41"/>
        </w:numPr>
      </w:pPr>
      <w:r>
        <w:t xml:space="preserve">SLA management </w:t>
      </w:r>
    </w:p>
    <w:p w14:paraId="06815D0A" w14:textId="77777777" w:rsidR="00CA2581" w:rsidRDefault="00CA2581" w:rsidP="00CA2581">
      <w:pPr>
        <w:pStyle w:val="ListParagraph"/>
        <w:numPr>
          <w:ilvl w:val="0"/>
          <w:numId w:val="41"/>
        </w:numPr>
      </w:pPr>
      <w:r>
        <w:t xml:space="preserve">Management dashboards, and </w:t>
      </w:r>
    </w:p>
    <w:p w14:paraId="2BDB08B3" w14:textId="77777777" w:rsidR="00CA2581" w:rsidRDefault="00CA2581" w:rsidP="00CA2581">
      <w:pPr>
        <w:pStyle w:val="ListParagraph"/>
        <w:numPr>
          <w:ilvl w:val="0"/>
          <w:numId w:val="41"/>
        </w:numPr>
      </w:pPr>
      <w:r>
        <w:t xml:space="preserve">Generation of audit data. </w:t>
      </w:r>
    </w:p>
    <w:p w14:paraId="0CE97A1F" w14:textId="56FC01BA" w:rsidR="00CA2581" w:rsidRDefault="00D25D1F" w:rsidP="00CA2581">
      <w:pPr>
        <w:ind w:left="1080"/>
      </w:pPr>
      <w:r>
        <w:t>In t</w:t>
      </w:r>
      <w:r w:rsidR="00CA2581">
        <w:t>he following topics this user guide describe</w:t>
      </w:r>
      <w:r w:rsidR="00872832">
        <w:t>s</w:t>
      </w:r>
      <w:r w:rsidR="00CA2581">
        <w:t xml:space="preserve"> the details of the functionality of the modules and user-based roles. </w:t>
      </w:r>
    </w:p>
    <w:p w14:paraId="73FEA87D" w14:textId="77777777" w:rsidR="00CA2581" w:rsidRPr="00D061FE" w:rsidRDefault="00CA2581" w:rsidP="00CA2581">
      <w:pPr>
        <w:pStyle w:val="Heading2"/>
      </w:pPr>
      <w:bookmarkStart w:id="5" w:name="_Toc63415248"/>
      <w:r>
        <w:t>DPM Entities</w:t>
      </w:r>
      <w:bookmarkEnd w:id="5"/>
    </w:p>
    <w:p w14:paraId="0B92AA37" w14:textId="77777777" w:rsidR="00CA2581" w:rsidRDefault="00CA2581" w:rsidP="00CA2581">
      <w:r>
        <w:t xml:space="preserve">DPM configuration is based on the following entities: </w:t>
      </w:r>
    </w:p>
    <w:p w14:paraId="1498BB8D" w14:textId="1DB4B483" w:rsidR="00CA2581" w:rsidRDefault="00CA2581" w:rsidP="00CA2581">
      <w:pPr>
        <w:pStyle w:val="ListParagraph"/>
        <w:numPr>
          <w:ilvl w:val="0"/>
          <w:numId w:val="8"/>
        </w:numPr>
      </w:pPr>
      <w:r w:rsidRPr="00070C7D">
        <w:rPr>
          <w:i/>
          <w:iCs/>
        </w:rPr>
        <w:t>Regulation</w:t>
      </w:r>
      <w:r>
        <w:t xml:space="preserve"> – DPM configuration is flexible by allowing compliance with any current or future regulation, such as GDPR, CCPA, LGPD, or any other. This flexibility also extends to no limit on the number of regulations supported. </w:t>
      </w:r>
    </w:p>
    <w:p w14:paraId="425FD335" w14:textId="5A2EAA40" w:rsidR="00CA2581" w:rsidRDefault="59AAE4E2" w:rsidP="00CA2581">
      <w:pPr>
        <w:pStyle w:val="ListParagraph"/>
        <w:numPr>
          <w:ilvl w:val="0"/>
          <w:numId w:val="8"/>
        </w:numPr>
      </w:pPr>
      <w:r w:rsidRPr="27B0A168">
        <w:rPr>
          <w:i/>
          <w:iCs/>
        </w:rPr>
        <w:t>Activities</w:t>
      </w:r>
      <w:r>
        <w:t xml:space="preserve"> – Each regulation is defined by a set of Activities. Each Activity represents an action</w:t>
      </w:r>
      <w:r w:rsidR="00A8712D">
        <w:t xml:space="preserve">, </w:t>
      </w:r>
      <w:r>
        <w:t>related to Data Privacy legislation</w:t>
      </w:r>
      <w:r w:rsidR="00483CEA">
        <w:t xml:space="preserve"> that can be requested by a customer</w:t>
      </w:r>
      <w:r>
        <w:t xml:space="preserve">. For example, an Activity may be a request to provide the customer with data or a request to delete the customer data. There is no limit on the nature of, or number of configurable Activities </w:t>
      </w:r>
    </w:p>
    <w:p w14:paraId="713680ED" w14:textId="37B28CB2" w:rsidR="00CA2581" w:rsidRDefault="00CA2581" w:rsidP="00CA2581">
      <w:pPr>
        <w:pStyle w:val="ListParagraph"/>
        <w:numPr>
          <w:ilvl w:val="0"/>
          <w:numId w:val="8"/>
        </w:numPr>
      </w:pPr>
      <w:r w:rsidRPr="00070C7D">
        <w:rPr>
          <w:i/>
          <w:iCs/>
        </w:rPr>
        <w:t>Flow</w:t>
      </w:r>
      <w:r>
        <w:t xml:space="preserve"> – a Flow is a series of stages that are executed in their particular order to fulfill an Activity. Each Activity is linked to a Flow that is responsible to execute the process to perform </w:t>
      </w:r>
      <w:r w:rsidR="005D706D">
        <w:t>the specific</w:t>
      </w:r>
      <w:r>
        <w:t xml:space="preserve"> customer request. A Flow can be used in multiple Activities. For example, if the Activity “Request My Data”</w:t>
      </w:r>
      <w:r w:rsidR="00531444">
        <w:t xml:space="preserve"> is supported both</w:t>
      </w:r>
      <w:r w:rsidR="00B67EF9">
        <w:t xml:space="preserve"> under</w:t>
      </w:r>
      <w:r w:rsidR="00531444">
        <w:t xml:space="preserve"> CCPA and</w:t>
      </w:r>
      <w:r w:rsidR="00B67EF9">
        <w:t xml:space="preserve"> GDPR </w:t>
      </w:r>
      <w:r w:rsidR="00516EB7">
        <w:t>Regulation but</w:t>
      </w:r>
      <w:r w:rsidR="00531444">
        <w:t xml:space="preserve"> </w:t>
      </w:r>
      <w:r>
        <w:t xml:space="preserve">can be executed similarly regardless of which privacy legislation applies, </w:t>
      </w:r>
      <w:r w:rsidR="0054483D">
        <w:t xml:space="preserve">then </w:t>
      </w:r>
      <w:r>
        <w:t xml:space="preserve">the same flow will be linked to </w:t>
      </w:r>
      <w:r w:rsidR="00531444">
        <w:t>this</w:t>
      </w:r>
      <w:r>
        <w:t xml:space="preserve"> </w:t>
      </w:r>
      <w:r w:rsidR="009D6647">
        <w:t>Activity</w:t>
      </w:r>
      <w:r>
        <w:t xml:space="preserve"> </w:t>
      </w:r>
      <w:r w:rsidR="009D0820">
        <w:t>under both regulations</w:t>
      </w:r>
      <w:r>
        <w:t>.</w:t>
      </w:r>
    </w:p>
    <w:bookmarkEnd w:id="4"/>
    <w:p w14:paraId="0D766968" w14:textId="1886372B" w:rsidR="00F22A3E" w:rsidRDefault="004E497F" w:rsidP="003D6F34">
      <w:pPr>
        <w:pStyle w:val="ListParagraph"/>
        <w:numPr>
          <w:ilvl w:val="0"/>
          <w:numId w:val="8"/>
        </w:numPr>
      </w:pPr>
      <w:r w:rsidRPr="00B2495B">
        <w:rPr>
          <w:i/>
          <w:iCs/>
        </w:rPr>
        <w:t>Stage</w:t>
      </w:r>
      <w:r w:rsidR="00F22A3E">
        <w:t xml:space="preserve"> – A </w:t>
      </w:r>
      <w:r>
        <w:t>Stage</w:t>
      </w:r>
      <w:r w:rsidR="00F22A3E">
        <w:t xml:space="preserve"> is the building block </w:t>
      </w:r>
      <w:r w:rsidR="001F7A79">
        <w:t xml:space="preserve">for </w:t>
      </w:r>
      <w:r w:rsidR="0072538B">
        <w:t xml:space="preserve">a </w:t>
      </w:r>
      <w:r w:rsidR="00F22A3E">
        <w:t xml:space="preserve">Flow. </w:t>
      </w:r>
      <w:r w:rsidR="00B034FA">
        <w:t>Each</w:t>
      </w:r>
      <w:r w:rsidR="0037449E">
        <w:t xml:space="preserve"> Flow has </w:t>
      </w:r>
      <w:r w:rsidR="0072538B">
        <w:t xml:space="preserve">at least one </w:t>
      </w:r>
      <w:r w:rsidR="621690F7">
        <w:t>S</w:t>
      </w:r>
      <w:r>
        <w:t>tage</w:t>
      </w:r>
      <w:r w:rsidR="0037449E">
        <w:t xml:space="preserve">. </w:t>
      </w:r>
      <w:r w:rsidR="20ABE217">
        <w:t>S</w:t>
      </w:r>
      <w:r>
        <w:t>tage</w:t>
      </w:r>
      <w:r w:rsidR="0037449E">
        <w:t xml:space="preserve">s are executed in sequence </w:t>
      </w:r>
      <w:r w:rsidR="000E663C">
        <w:t xml:space="preserve">to fulfill customer data requests. </w:t>
      </w:r>
    </w:p>
    <w:p w14:paraId="12B66C03" w14:textId="544D7A1D" w:rsidR="00F22A3E" w:rsidRDefault="00F22A3E" w:rsidP="003D6F34">
      <w:pPr>
        <w:pStyle w:val="ListParagraph"/>
        <w:numPr>
          <w:ilvl w:val="0"/>
          <w:numId w:val="8"/>
        </w:numPr>
      </w:pPr>
      <w:r w:rsidRPr="00B2495B">
        <w:rPr>
          <w:i/>
          <w:iCs/>
        </w:rPr>
        <w:t>Task</w:t>
      </w:r>
      <w:r>
        <w:t xml:space="preserve"> – </w:t>
      </w:r>
      <w:r w:rsidR="002F4FEC">
        <w:t xml:space="preserve">Each Stage is composed of one or more Tasks. </w:t>
      </w:r>
      <w:r>
        <w:t>Task is the lowest level</w:t>
      </w:r>
      <w:r w:rsidR="00C75DA8">
        <w:t xml:space="preserve"> </w:t>
      </w:r>
      <w:r w:rsidR="002F4FEC">
        <w:t>component</w:t>
      </w:r>
      <w:r>
        <w:t xml:space="preserve"> that is defined in the </w:t>
      </w:r>
      <w:r w:rsidR="00627CEB">
        <w:t>Admin</w:t>
      </w:r>
      <w:r w:rsidR="000E663C">
        <w:t xml:space="preserve"> by the Administrator</w:t>
      </w:r>
      <w:r>
        <w:t xml:space="preserve">. It typically </w:t>
      </w:r>
      <w:r w:rsidR="00ED40BA">
        <w:t>perform</w:t>
      </w:r>
      <w:r w:rsidR="0037449E">
        <w:t>s</w:t>
      </w:r>
      <w:r>
        <w:t xml:space="preserve"> one specific </w:t>
      </w:r>
      <w:r w:rsidR="00627CEB">
        <w:t>Activity</w:t>
      </w:r>
      <w:r>
        <w:t>, such as</w:t>
      </w:r>
      <w:r w:rsidR="0026112A">
        <w:t>:</w:t>
      </w:r>
      <w:r>
        <w:t xml:space="preserve"> check request validity, send a</w:t>
      </w:r>
      <w:r w:rsidR="0026112A">
        <w:t>n</w:t>
      </w:r>
      <w:r>
        <w:t xml:space="preserve"> </w:t>
      </w:r>
      <w:r w:rsidR="0026112A">
        <w:t>e-</w:t>
      </w:r>
      <w:r>
        <w:t>mail to the customer</w:t>
      </w:r>
      <w:r w:rsidR="0026112A">
        <w:t>,</w:t>
      </w:r>
      <w:r>
        <w:t xml:space="preserve"> or gather customer data.</w:t>
      </w:r>
      <w:r w:rsidR="00C445E7">
        <w:t xml:space="preserve"> Tasks can be defined to be executed in parallel or in sequence. Once all the Tasks of a specific </w:t>
      </w:r>
      <w:r w:rsidR="0C1BFBEA">
        <w:t>S</w:t>
      </w:r>
      <w:r w:rsidR="004E497F">
        <w:t>tage</w:t>
      </w:r>
      <w:r w:rsidR="00C445E7">
        <w:t xml:space="preserve"> </w:t>
      </w:r>
      <w:r w:rsidR="0026112A">
        <w:t xml:space="preserve">are </w:t>
      </w:r>
      <w:r w:rsidR="00C445E7">
        <w:t xml:space="preserve">completed, then the next </w:t>
      </w:r>
      <w:r w:rsidR="259D886D">
        <w:t>S</w:t>
      </w:r>
      <w:r w:rsidR="004E497F">
        <w:t>tage</w:t>
      </w:r>
      <w:r w:rsidR="00C445E7">
        <w:t xml:space="preserve"> </w:t>
      </w:r>
      <w:r w:rsidR="000E663C">
        <w:t>begins</w:t>
      </w:r>
      <w:r w:rsidR="00C445E7">
        <w:t>.</w:t>
      </w:r>
    </w:p>
    <w:p w14:paraId="7B5A6F86" w14:textId="06E52A3C" w:rsidR="00F22A3E" w:rsidRDefault="00F22A3E" w:rsidP="00F22A3E">
      <w:r>
        <w:t>An example of the relation</w:t>
      </w:r>
      <w:r w:rsidR="0096638F">
        <w:t>ship</w:t>
      </w:r>
      <w:r>
        <w:t xml:space="preserve"> between the </w:t>
      </w:r>
      <w:r w:rsidR="0096638F">
        <w:t xml:space="preserve">previously described </w:t>
      </w:r>
      <w:r>
        <w:t>entities is depicted in the following diagram</w:t>
      </w:r>
      <w:r w:rsidR="00CA2581">
        <w:t>.</w:t>
      </w:r>
      <w:r>
        <w:t xml:space="preserve"> </w:t>
      </w:r>
    </w:p>
    <w:p w14:paraId="47CFE037" w14:textId="2E4BDE14" w:rsidR="005701A0" w:rsidRDefault="005701A0" w:rsidP="00F22A3E"/>
    <w:p w14:paraId="57756FF9" w14:textId="2091F2AD" w:rsidR="00F22A3E" w:rsidRDefault="00F22A3E">
      <w:pPr>
        <w:keepNext/>
        <w:ind w:hanging="540"/>
      </w:pPr>
    </w:p>
    <w:p w14:paraId="01040CB7" w14:textId="77777777" w:rsidR="00D543CC" w:rsidRDefault="00D543CC">
      <w:pPr>
        <w:keepNext/>
        <w:ind w:hanging="540"/>
      </w:pPr>
    </w:p>
    <w:p w14:paraId="0E83A3D8" w14:textId="59F7D1DC" w:rsidR="007A513A" w:rsidRDefault="73502843" w:rsidP="00C47457">
      <w:pPr>
        <w:keepNext/>
        <w:ind w:hanging="540"/>
      </w:pPr>
      <w:r>
        <w:rPr>
          <w:noProof/>
        </w:rPr>
        <w:drawing>
          <wp:inline distT="0" distB="0" distL="0" distR="0" wp14:anchorId="133ADB16" wp14:editId="47E964A9">
            <wp:extent cx="5943600" cy="29825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274FFCA2" w14:textId="415A74A2" w:rsidR="00F22A3E" w:rsidRDefault="00F22A3E" w:rsidP="00F22A3E">
      <w:pPr>
        <w:pStyle w:val="Caption"/>
      </w:pPr>
      <w:bookmarkStart w:id="6" w:name="_Toc63416191"/>
      <w:r>
        <w:t xml:space="preserve">Figure </w:t>
      </w:r>
      <w:r w:rsidRPr="00265ECE">
        <w:fldChar w:fldCharType="begin"/>
      </w:r>
      <w:r w:rsidRPr="00265ECE">
        <w:instrText>SEQ Figure \* ARABIC</w:instrText>
      </w:r>
      <w:r w:rsidRPr="00265ECE">
        <w:fldChar w:fldCharType="separate"/>
      </w:r>
      <w:r w:rsidR="00B65864">
        <w:rPr>
          <w:noProof/>
        </w:rPr>
        <w:t>1</w:t>
      </w:r>
      <w:r w:rsidRPr="00265ECE">
        <w:fldChar w:fldCharType="end"/>
      </w:r>
      <w:r>
        <w:t xml:space="preserve">. Main </w:t>
      </w:r>
      <w:r w:rsidR="00F941EB">
        <w:t>DPM</w:t>
      </w:r>
      <w:r>
        <w:t xml:space="preserve"> Entities</w:t>
      </w:r>
      <w:bookmarkEnd w:id="6"/>
    </w:p>
    <w:p w14:paraId="7FE60748" w14:textId="018A4632" w:rsidR="00390E9D" w:rsidRDefault="00627CEB" w:rsidP="009A04ED">
      <w:pPr>
        <w:pStyle w:val="Heading1"/>
      </w:pPr>
      <w:bookmarkStart w:id="7" w:name="_Toc63415249"/>
      <w:r>
        <w:t>Admin</w:t>
      </w:r>
      <w:r w:rsidR="009A04ED">
        <w:t xml:space="preserve"> Module</w:t>
      </w:r>
      <w:bookmarkEnd w:id="7"/>
    </w:p>
    <w:p w14:paraId="398DFB59" w14:textId="1CB42514" w:rsidR="00CF56F7" w:rsidRDefault="005966B2" w:rsidP="005966B2">
      <w:pPr>
        <w:pStyle w:val="Heading2"/>
      </w:pPr>
      <w:bookmarkStart w:id="8" w:name="_Toc63415250"/>
      <w:r>
        <w:t>Overview</w:t>
      </w:r>
      <w:bookmarkEnd w:id="8"/>
    </w:p>
    <w:p w14:paraId="3F06C775" w14:textId="77777777" w:rsidR="00267DA2" w:rsidRDefault="005966B2" w:rsidP="00F22A3E">
      <w:r>
        <w:t xml:space="preserve">The </w:t>
      </w:r>
      <w:r w:rsidR="00627CEB">
        <w:t>Admin</w:t>
      </w:r>
      <w:r>
        <w:t xml:space="preserve"> module </w:t>
      </w:r>
      <w:r w:rsidR="00E14679">
        <w:t>provides the means to</w:t>
      </w:r>
      <w:r w:rsidR="00267DA2">
        <w:t>:</w:t>
      </w:r>
      <w:r w:rsidR="00E14679">
        <w:t xml:space="preserve"> </w:t>
      </w:r>
    </w:p>
    <w:p w14:paraId="5B465FA1" w14:textId="64BBF352" w:rsidR="00BD5B67" w:rsidRDefault="00B2437F" w:rsidP="00267DA2">
      <w:pPr>
        <w:pStyle w:val="ListParagraph"/>
        <w:numPr>
          <w:ilvl w:val="0"/>
          <w:numId w:val="42"/>
        </w:numPr>
      </w:pPr>
      <w:r>
        <w:t>Define regulations</w:t>
      </w:r>
      <w:r w:rsidR="00902066">
        <w:t xml:space="preserve"> </w:t>
      </w:r>
      <w:r w:rsidR="00845B9E">
        <w:t xml:space="preserve">covered by the </w:t>
      </w:r>
      <w:r w:rsidR="00F941EB">
        <w:t>DPM</w:t>
      </w:r>
    </w:p>
    <w:p w14:paraId="606A6E16" w14:textId="473281F3" w:rsidR="00BD5B67" w:rsidRDefault="00C745CD" w:rsidP="00267DA2">
      <w:pPr>
        <w:pStyle w:val="ListParagraph"/>
        <w:numPr>
          <w:ilvl w:val="0"/>
          <w:numId w:val="42"/>
        </w:numPr>
      </w:pPr>
      <w:r>
        <w:t>Create</w:t>
      </w:r>
      <w:r w:rsidR="00BD5B67">
        <w:t xml:space="preserve"> </w:t>
      </w:r>
      <w:r w:rsidR="00161A3D">
        <w:t xml:space="preserve">the </w:t>
      </w:r>
      <w:r w:rsidR="00627CEB">
        <w:t>Activities</w:t>
      </w:r>
      <w:r w:rsidR="00902066">
        <w:t xml:space="preserve"> that are supported for each regulation</w:t>
      </w:r>
      <w:r w:rsidR="00161A3D">
        <w:t xml:space="preserve"> </w:t>
      </w:r>
    </w:p>
    <w:p w14:paraId="6DCF476B" w14:textId="50247213" w:rsidR="00BD5B67" w:rsidRDefault="002C55E6" w:rsidP="00267DA2">
      <w:pPr>
        <w:pStyle w:val="ListParagraph"/>
        <w:numPr>
          <w:ilvl w:val="0"/>
          <w:numId w:val="42"/>
        </w:numPr>
      </w:pPr>
      <w:r>
        <w:t>Create</w:t>
      </w:r>
      <w:r w:rsidR="00BD5B67">
        <w:t xml:space="preserve"> </w:t>
      </w:r>
      <w:r w:rsidR="00161A3D">
        <w:t>the Flows</w:t>
      </w:r>
      <w:r>
        <w:t xml:space="preserve">, Stages and Tasks </w:t>
      </w:r>
      <w:r w:rsidR="004A3DD7">
        <w:t>needed for the execution of a customer request</w:t>
      </w:r>
    </w:p>
    <w:p w14:paraId="037DCD92" w14:textId="77777777" w:rsidR="00355EC1" w:rsidRDefault="00BD5B67" w:rsidP="00267DA2">
      <w:pPr>
        <w:pStyle w:val="ListParagraph"/>
        <w:numPr>
          <w:ilvl w:val="0"/>
          <w:numId w:val="42"/>
        </w:numPr>
      </w:pPr>
      <w:r>
        <w:t>Manage user roles</w:t>
      </w:r>
    </w:p>
    <w:p w14:paraId="078E32BA" w14:textId="21392F67" w:rsidR="004A3DD7" w:rsidRDefault="00355EC1" w:rsidP="00267DA2">
      <w:pPr>
        <w:pStyle w:val="ListParagraph"/>
        <w:numPr>
          <w:ilvl w:val="0"/>
          <w:numId w:val="42"/>
        </w:numPr>
      </w:pPr>
      <w:r>
        <w:t xml:space="preserve">Define </w:t>
      </w:r>
      <w:r w:rsidR="00BD5B67">
        <w:t>customer consent</w:t>
      </w:r>
      <w:r w:rsidR="004A3DD7">
        <w:t xml:space="preserve"> topics</w:t>
      </w:r>
    </w:p>
    <w:p w14:paraId="0A09F03F" w14:textId="29DC367F" w:rsidR="00BD5B67" w:rsidRDefault="00BD5B67" w:rsidP="00267DA2">
      <w:pPr>
        <w:pStyle w:val="ListParagraph"/>
        <w:numPr>
          <w:ilvl w:val="0"/>
          <w:numId w:val="42"/>
        </w:numPr>
      </w:pPr>
      <w:r>
        <w:t>and more.</w:t>
      </w:r>
    </w:p>
    <w:p w14:paraId="4F97888D" w14:textId="13A6ED60" w:rsidR="002E42AE" w:rsidRDefault="002E42AE" w:rsidP="00B2495B">
      <w:pPr>
        <w:ind w:left="1080"/>
      </w:pPr>
    </w:p>
    <w:p w14:paraId="735A121D" w14:textId="1C7D2777" w:rsidR="007412DB" w:rsidRDefault="00627CEB" w:rsidP="007412DB">
      <w:pPr>
        <w:pStyle w:val="Heading2"/>
      </w:pPr>
      <w:bookmarkStart w:id="9" w:name="_Toc63415251"/>
      <w:r>
        <w:t>Admin</w:t>
      </w:r>
      <w:r w:rsidR="007412DB">
        <w:t xml:space="preserve"> Menu </w:t>
      </w:r>
      <w:r w:rsidR="000A7DF6">
        <w:t>O</w:t>
      </w:r>
      <w:r w:rsidR="007412DB">
        <w:t>ptions</w:t>
      </w:r>
      <w:bookmarkEnd w:id="9"/>
    </w:p>
    <w:p w14:paraId="6175C90A" w14:textId="2694BA4A" w:rsidR="007412DB" w:rsidRDefault="007412DB" w:rsidP="007412DB">
      <w:r>
        <w:t xml:space="preserve">Once a user logs into the </w:t>
      </w:r>
      <w:r w:rsidR="00F941EB">
        <w:t>DPM</w:t>
      </w:r>
      <w:r>
        <w:t xml:space="preserve"> system as </w:t>
      </w:r>
      <w:r w:rsidR="00627CEB">
        <w:t>Admin</w:t>
      </w:r>
      <w:r w:rsidR="00A92677">
        <w:t>istrator</w:t>
      </w:r>
      <w:r>
        <w:t xml:space="preserve">, the </w:t>
      </w:r>
      <w:r w:rsidR="00627CEB">
        <w:t>Admin</w:t>
      </w:r>
      <w:r w:rsidR="00A92677">
        <w:t xml:space="preserve"> menu options</w:t>
      </w:r>
      <w:r w:rsidR="0096638F">
        <w:t>, the screen is updated with two frames</w:t>
      </w:r>
      <w:r w:rsidR="00AA3B85">
        <w:t xml:space="preserve"> (windows)</w:t>
      </w:r>
      <w:r w:rsidR="0096638F">
        <w:t xml:space="preserve"> of information</w:t>
      </w:r>
      <w:r w:rsidR="00A328B0">
        <w:t>.</w:t>
      </w:r>
      <w:r w:rsidR="00AA3B85">
        <w:t xml:space="preserve"> </w:t>
      </w:r>
      <w:r w:rsidR="0096638F">
        <w:t xml:space="preserve">The left frame displays a list of menu options for this module.  The right frame displays the Regulations list. </w:t>
      </w:r>
      <w:r w:rsidR="00A92677">
        <w:t xml:space="preserve"> </w:t>
      </w:r>
    </w:p>
    <w:p w14:paraId="5587B81D" w14:textId="77777777" w:rsidR="004E560E" w:rsidRDefault="1EF255DA" w:rsidP="004E560E">
      <w:pPr>
        <w:keepNext/>
      </w:pPr>
      <w:r>
        <w:rPr>
          <w:noProof/>
        </w:rPr>
        <w:lastRenderedPageBreak/>
        <w:drawing>
          <wp:inline distT="0" distB="0" distL="0" distR="0" wp14:anchorId="278C4F9F" wp14:editId="642C744F">
            <wp:extent cx="5943600" cy="2741295"/>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4FF7E9DD" w14:textId="7AB2E58B" w:rsidR="00FE6F9A" w:rsidRDefault="004E560E" w:rsidP="004E560E">
      <w:pPr>
        <w:pStyle w:val="Caption"/>
      </w:pPr>
      <w:bookmarkStart w:id="10" w:name="_Toc63416192"/>
      <w:r>
        <w:t xml:space="preserve">Figure </w:t>
      </w:r>
      <w:r w:rsidRPr="00265ECE">
        <w:fldChar w:fldCharType="begin"/>
      </w:r>
      <w:r w:rsidRPr="00265ECE">
        <w:instrText>SEQ Figure \* ARABIC</w:instrText>
      </w:r>
      <w:r w:rsidRPr="00265ECE">
        <w:fldChar w:fldCharType="separate"/>
      </w:r>
      <w:r w:rsidR="00B65864">
        <w:rPr>
          <w:noProof/>
        </w:rPr>
        <w:t>2</w:t>
      </w:r>
      <w:r w:rsidRPr="00265ECE">
        <w:fldChar w:fldCharType="end"/>
      </w:r>
      <w:r w:rsidRPr="00265ECE">
        <w:t>.</w:t>
      </w:r>
      <w:r>
        <w:t xml:space="preserve"> </w:t>
      </w:r>
      <w:r w:rsidR="00627CEB">
        <w:t>Admin</w:t>
      </w:r>
      <w:r>
        <w:t xml:space="preserve"> Module</w:t>
      </w:r>
      <w:bookmarkEnd w:id="10"/>
    </w:p>
    <w:p w14:paraId="6BCDF567" w14:textId="7F72149F" w:rsidR="0035250C" w:rsidRDefault="00AA3B85" w:rsidP="007412DB">
      <w:r>
        <w:t>From</w:t>
      </w:r>
      <w:r w:rsidR="0035250C">
        <w:t xml:space="preserve"> the left </w:t>
      </w:r>
      <w:r w:rsidR="00FE6F9A">
        <w:t>window</w:t>
      </w:r>
      <w:r>
        <w:t xml:space="preserve"> (frame)</w:t>
      </w:r>
      <w:r w:rsidR="00E66630">
        <w:t>,</w:t>
      </w:r>
      <w:r w:rsidR="00FE6F9A">
        <w:t xml:space="preserve"> </w:t>
      </w:r>
      <w:r w:rsidR="003E6F45">
        <w:t xml:space="preserve">the </w:t>
      </w:r>
      <w:r w:rsidR="00627CEB">
        <w:t>Admin</w:t>
      </w:r>
      <w:r w:rsidR="003E6F45">
        <w:t xml:space="preserve">istrator </w:t>
      </w:r>
      <w:r w:rsidR="00347A74">
        <w:t xml:space="preserve">can </w:t>
      </w:r>
      <w:r w:rsidR="003E6F45">
        <w:t xml:space="preserve">access </w:t>
      </w:r>
      <w:r>
        <w:t xml:space="preserve">the </w:t>
      </w:r>
      <w:r w:rsidR="00347A74">
        <w:t>a</w:t>
      </w:r>
      <w:r>
        <w:t>vailable</w:t>
      </w:r>
      <w:r w:rsidR="00347A74">
        <w:t xml:space="preserve"> </w:t>
      </w:r>
      <w:r w:rsidR="00F941EB">
        <w:t>DPM</w:t>
      </w:r>
      <w:r w:rsidR="00347A74">
        <w:t xml:space="preserve"> configuration options</w:t>
      </w:r>
      <w:r w:rsidR="00095671">
        <w:t>.</w:t>
      </w:r>
      <w:r w:rsidR="00E03EBC">
        <w:t xml:space="preserve"> </w:t>
      </w:r>
      <w:r w:rsidR="00A37763">
        <w:t xml:space="preserve">The details for each option </w:t>
      </w:r>
      <w:r w:rsidR="00E03EBC">
        <w:t xml:space="preserve">are </w:t>
      </w:r>
      <w:r w:rsidR="00A37763">
        <w:t>described in t</w:t>
      </w:r>
      <w:r w:rsidR="004B3B9B">
        <w:t xml:space="preserve">he </w:t>
      </w:r>
      <w:r w:rsidR="002A599F">
        <w:t>following</w:t>
      </w:r>
      <w:r w:rsidR="004B3B9B">
        <w:t xml:space="preserve"> </w:t>
      </w:r>
      <w:r w:rsidR="004B3B9B" w:rsidRPr="00E03EBC">
        <w:rPr>
          <w:i/>
          <w:iCs/>
        </w:rPr>
        <w:t>DPM Configuration</w:t>
      </w:r>
      <w:r w:rsidR="004B3B9B">
        <w:t xml:space="preserve"> </w:t>
      </w:r>
      <w:r w:rsidR="00E972FF">
        <w:t>section</w:t>
      </w:r>
      <w:r w:rsidR="00A37763">
        <w:t>.</w:t>
      </w:r>
    </w:p>
    <w:p w14:paraId="58C5E5DD" w14:textId="00F31B2F" w:rsidR="00661AD3" w:rsidRDefault="30EC1958" w:rsidP="00661AD3">
      <w:pPr>
        <w:keepNext/>
      </w:pPr>
      <w:r>
        <w:rPr>
          <w:noProof/>
        </w:rPr>
        <w:drawing>
          <wp:inline distT="0" distB="0" distL="0" distR="0" wp14:anchorId="09669CB0" wp14:editId="26C12B29">
            <wp:extent cx="1477414" cy="1873794"/>
            <wp:effectExtent l="0" t="0" r="0"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1477414" cy="1873794"/>
                    </a:xfrm>
                    <a:prstGeom prst="rect">
                      <a:avLst/>
                    </a:prstGeom>
                  </pic:spPr>
                </pic:pic>
              </a:graphicData>
            </a:graphic>
          </wp:inline>
        </w:drawing>
      </w:r>
    </w:p>
    <w:p w14:paraId="08602F7F" w14:textId="188E4BEF" w:rsidR="00347A74" w:rsidRPr="00207BCC" w:rsidRDefault="00661AD3" w:rsidP="00661AD3">
      <w:pPr>
        <w:pStyle w:val="Caption"/>
      </w:pPr>
      <w:bookmarkStart w:id="11" w:name="_Toc63416193"/>
      <w:r>
        <w:t xml:space="preserve">Figure </w:t>
      </w:r>
      <w:r w:rsidRPr="00265ECE">
        <w:fldChar w:fldCharType="begin"/>
      </w:r>
      <w:r w:rsidRPr="00265ECE">
        <w:instrText>SEQ Figure \* ARABIC</w:instrText>
      </w:r>
      <w:r w:rsidRPr="00265ECE">
        <w:fldChar w:fldCharType="separate"/>
      </w:r>
      <w:r w:rsidR="00B65864">
        <w:rPr>
          <w:noProof/>
        </w:rPr>
        <w:t>3</w:t>
      </w:r>
      <w:r w:rsidRPr="00265ECE">
        <w:fldChar w:fldCharType="end"/>
      </w:r>
      <w:r>
        <w:t xml:space="preserve">. </w:t>
      </w:r>
      <w:r w:rsidR="00627CEB">
        <w:t>Admin</w:t>
      </w:r>
      <w:r>
        <w:t xml:space="preserve"> Menu</w:t>
      </w:r>
      <w:bookmarkEnd w:id="11"/>
    </w:p>
    <w:p w14:paraId="39295F35" w14:textId="4947783E" w:rsidR="000E33EA" w:rsidRDefault="00F941EB" w:rsidP="000E33EA">
      <w:pPr>
        <w:pStyle w:val="Heading2"/>
      </w:pPr>
      <w:bookmarkStart w:id="12" w:name="_Toc63415252"/>
      <w:r>
        <w:t>DPM</w:t>
      </w:r>
      <w:r w:rsidR="000E33EA">
        <w:t xml:space="preserve"> Configuration</w:t>
      </w:r>
      <w:bookmarkEnd w:id="12"/>
    </w:p>
    <w:p w14:paraId="033650B8" w14:textId="77777777" w:rsidR="000E33EA" w:rsidRDefault="000E33EA" w:rsidP="000E33EA">
      <w:pPr>
        <w:pStyle w:val="Heading3"/>
      </w:pPr>
      <w:bookmarkStart w:id="13" w:name="_Toc63415253"/>
      <w:r>
        <w:t>Overview</w:t>
      </w:r>
      <w:bookmarkEnd w:id="13"/>
    </w:p>
    <w:p w14:paraId="55C35BDD" w14:textId="3D0A3621" w:rsidR="000E33EA" w:rsidRDefault="000E33EA" w:rsidP="000E33EA">
      <w:r>
        <w:t xml:space="preserve">As described in the first </w:t>
      </w:r>
      <w:r w:rsidR="00C870C2">
        <w:t>section</w:t>
      </w:r>
      <w:r>
        <w:t xml:space="preserve">, the </w:t>
      </w:r>
      <w:r w:rsidR="00627CEB">
        <w:t>Admin</w:t>
      </w:r>
      <w:r>
        <w:t xml:space="preserve"> module is where the </w:t>
      </w:r>
      <w:r w:rsidR="00F941EB">
        <w:t>DPM</w:t>
      </w:r>
      <w:r>
        <w:t xml:space="preserve"> </w:t>
      </w:r>
      <w:r w:rsidR="00627CEB">
        <w:t>Admin</w:t>
      </w:r>
      <w:r w:rsidR="0048000D">
        <w:t>istrator</w:t>
      </w:r>
      <w:r>
        <w:t xml:space="preserve"> can define the support for the different Privacy Regulations and their respective </w:t>
      </w:r>
      <w:r w:rsidR="00627CEB">
        <w:t>Activities</w:t>
      </w:r>
      <w:r>
        <w:t>.</w:t>
      </w:r>
    </w:p>
    <w:p w14:paraId="42A80FE5" w14:textId="77777777" w:rsidR="000E33EA" w:rsidRDefault="000E33EA" w:rsidP="000E33EA">
      <w:r>
        <w:t>The configuration is comprised of:</w:t>
      </w:r>
    </w:p>
    <w:p w14:paraId="4476902B" w14:textId="3E76A9C2" w:rsidR="000E33EA" w:rsidRDefault="000E33EA" w:rsidP="003D6F34">
      <w:pPr>
        <w:pStyle w:val="ListParagraph"/>
        <w:numPr>
          <w:ilvl w:val="0"/>
          <w:numId w:val="10"/>
        </w:numPr>
      </w:pPr>
      <w:r>
        <w:t>Define Flows</w:t>
      </w:r>
      <w:r w:rsidR="00F66F08">
        <w:t xml:space="preserve">: </w:t>
      </w:r>
      <w:r w:rsidR="00785516">
        <w:t>The</w:t>
      </w:r>
      <w:r w:rsidR="00F66F08">
        <w:t xml:space="preserve"> Flows </w:t>
      </w:r>
      <w:r>
        <w:t>specify the set of tasks that are required for the fulfillment of a customer request.</w:t>
      </w:r>
    </w:p>
    <w:p w14:paraId="1385A282" w14:textId="32990A73" w:rsidR="000E33EA" w:rsidRPr="00610D28" w:rsidRDefault="000E33EA" w:rsidP="003D6F34">
      <w:pPr>
        <w:pStyle w:val="ListParagraph"/>
        <w:numPr>
          <w:ilvl w:val="0"/>
          <w:numId w:val="10"/>
        </w:numPr>
      </w:pPr>
      <w:r>
        <w:t xml:space="preserve">Define Regulation and </w:t>
      </w:r>
      <w:r w:rsidR="00627CEB">
        <w:t>Activities</w:t>
      </w:r>
      <w:r w:rsidR="00F66F08">
        <w:t xml:space="preserve">: </w:t>
      </w:r>
      <w:r w:rsidR="00F76954">
        <w:t>Configure the</w:t>
      </w:r>
      <w:r w:rsidR="000904C6">
        <w:t xml:space="preserve"> Regulation and </w:t>
      </w:r>
      <w:r w:rsidR="00627CEB">
        <w:t>Activities</w:t>
      </w:r>
      <w:r w:rsidR="000904C6">
        <w:t xml:space="preserve"> that </w:t>
      </w:r>
      <w:r w:rsidR="00F76954">
        <w:t xml:space="preserve">the </w:t>
      </w:r>
      <w:r w:rsidR="00F941EB">
        <w:t>DPM</w:t>
      </w:r>
      <w:r w:rsidR="00F76954">
        <w:t xml:space="preserve"> supports</w:t>
      </w:r>
      <w:r w:rsidR="007843F1">
        <w:t>.</w:t>
      </w:r>
      <w:r w:rsidR="00F76954">
        <w:t xml:space="preserve"> </w:t>
      </w:r>
      <w:r w:rsidR="007843F1">
        <w:t>O</w:t>
      </w:r>
      <w:r w:rsidR="00F66F08">
        <w:t xml:space="preserve">nce an </w:t>
      </w:r>
      <w:r w:rsidR="00627CEB">
        <w:t>Activity</w:t>
      </w:r>
      <w:r w:rsidR="00F66F08">
        <w:t xml:space="preserve"> is </w:t>
      </w:r>
      <w:r w:rsidR="009B4FB6">
        <w:t>defined</w:t>
      </w:r>
      <w:r w:rsidR="00F66F08">
        <w:t xml:space="preserve">, </w:t>
      </w:r>
      <w:r w:rsidR="009D25A0">
        <w:t xml:space="preserve">it is </w:t>
      </w:r>
      <w:r>
        <w:t>map</w:t>
      </w:r>
      <w:r w:rsidR="009D25A0">
        <w:t>ped to</w:t>
      </w:r>
      <w:r>
        <w:t xml:space="preserve"> the </w:t>
      </w:r>
      <w:r w:rsidR="00F76954">
        <w:t>corresponding Flow</w:t>
      </w:r>
      <w:r w:rsidR="00627CEB">
        <w:t>.</w:t>
      </w:r>
    </w:p>
    <w:p w14:paraId="08B80363" w14:textId="5A5416A1" w:rsidR="000E33EA" w:rsidRDefault="351E2689" w:rsidP="000E33EA">
      <w:pPr>
        <w:pStyle w:val="Heading3"/>
      </w:pPr>
      <w:bookmarkStart w:id="14" w:name="_Toc63415254"/>
      <w:r>
        <w:lastRenderedPageBreak/>
        <w:t xml:space="preserve">Flows, </w:t>
      </w:r>
      <w:r w:rsidR="004E497F">
        <w:t>Stage</w:t>
      </w:r>
      <w:r>
        <w:t>s, Tasks</w:t>
      </w:r>
      <w:bookmarkEnd w:id="14"/>
    </w:p>
    <w:p w14:paraId="08BDAEE1" w14:textId="27DA472A" w:rsidR="00E654A0" w:rsidRDefault="00D91ED4" w:rsidP="000E33EA">
      <w:r>
        <w:t xml:space="preserve">A Flow is an entity that defines the </w:t>
      </w:r>
      <w:r w:rsidR="00B30DE4">
        <w:t>sequence</w:t>
      </w:r>
      <w:r>
        <w:t xml:space="preserve"> of action</w:t>
      </w:r>
      <w:r w:rsidR="00F660DC">
        <w:t>s to be executed in order to fulfi</w:t>
      </w:r>
      <w:r w:rsidR="005410B2">
        <w:t>l</w:t>
      </w:r>
      <w:r w:rsidR="00F660DC">
        <w:t>l</w:t>
      </w:r>
      <w:r w:rsidR="00563138">
        <w:t xml:space="preserve"> a specific</w:t>
      </w:r>
      <w:r w:rsidR="00F660DC">
        <w:t xml:space="preserve"> </w:t>
      </w:r>
      <w:r w:rsidR="00F941EB">
        <w:t>DPM</w:t>
      </w:r>
      <w:r w:rsidR="00563138">
        <w:t xml:space="preserve"> request type. For example</w:t>
      </w:r>
      <w:r w:rsidR="00627CEB">
        <w:t>,</w:t>
      </w:r>
      <w:r w:rsidR="00563138">
        <w:t xml:space="preserve"> the </w:t>
      </w:r>
      <w:r w:rsidR="00814383">
        <w:t xml:space="preserve">actions </w:t>
      </w:r>
      <w:r w:rsidR="00563138">
        <w:t xml:space="preserve">to </w:t>
      </w:r>
      <w:r w:rsidR="002B4B10">
        <w:t>fulfi</w:t>
      </w:r>
      <w:r w:rsidR="009D25A0">
        <w:t>l</w:t>
      </w:r>
      <w:r w:rsidR="002B4B10">
        <w:t xml:space="preserve">l the request to </w:t>
      </w:r>
      <w:r w:rsidR="00ED46C6">
        <w:t>“</w:t>
      </w:r>
      <w:r w:rsidR="002B4B10">
        <w:t xml:space="preserve">get </w:t>
      </w:r>
      <w:r w:rsidR="00ED46C6">
        <w:t>my data” or “forget me”.</w:t>
      </w:r>
      <w:r w:rsidR="005D6714">
        <w:t xml:space="preserve"> </w:t>
      </w:r>
    </w:p>
    <w:p w14:paraId="1F7100C4" w14:textId="61E34DB5" w:rsidR="003F4BFE" w:rsidRDefault="009D25A0" w:rsidP="00E654A0">
      <w:r>
        <w:t xml:space="preserve">The </w:t>
      </w:r>
      <w:r w:rsidR="00E654A0">
        <w:t>Flow is the main component in</w:t>
      </w:r>
      <w:r w:rsidR="00354EDE">
        <w:t xml:space="preserve"> the</w:t>
      </w:r>
      <w:r w:rsidR="00E654A0">
        <w:t xml:space="preserve"> </w:t>
      </w:r>
      <w:r w:rsidR="00F941EB">
        <w:t>DPM</w:t>
      </w:r>
      <w:r w:rsidR="00E654A0">
        <w:t xml:space="preserve"> request </w:t>
      </w:r>
      <w:r w:rsidR="00750046">
        <w:t>definition</w:t>
      </w:r>
      <w:r w:rsidR="00E654A0">
        <w:t xml:space="preserve"> and can be viewed as the “brain” of a </w:t>
      </w:r>
      <w:r w:rsidR="00F941EB">
        <w:t>DPM</w:t>
      </w:r>
      <w:r w:rsidR="00E654A0">
        <w:t xml:space="preserve"> request. </w:t>
      </w:r>
    </w:p>
    <w:p w14:paraId="2936AB19" w14:textId="3432BE49" w:rsidR="00B51DC0" w:rsidRDefault="00B51DC0" w:rsidP="00E654A0">
      <w:r>
        <w:t xml:space="preserve">A Flow is composed of </w:t>
      </w:r>
      <w:r w:rsidR="004E497F" w:rsidRPr="00B2495B">
        <w:rPr>
          <w:i/>
          <w:iCs/>
        </w:rPr>
        <w:t>Stage</w:t>
      </w:r>
      <w:r w:rsidRPr="00B2495B">
        <w:rPr>
          <w:i/>
          <w:iCs/>
        </w:rPr>
        <w:t>s</w:t>
      </w:r>
      <w:r>
        <w:t xml:space="preserve">, and </w:t>
      </w:r>
      <w:r w:rsidR="004E497F">
        <w:t>Stage</w:t>
      </w:r>
      <w:r>
        <w:t xml:space="preserve">s include </w:t>
      </w:r>
      <w:r w:rsidR="0089415E">
        <w:t>one</w:t>
      </w:r>
      <w:r>
        <w:t xml:space="preserve"> or multiple </w:t>
      </w:r>
      <w:r w:rsidR="00DB6E16" w:rsidRPr="00B2495B">
        <w:rPr>
          <w:i/>
          <w:iCs/>
        </w:rPr>
        <w:t>T</w:t>
      </w:r>
      <w:r w:rsidRPr="00B2495B">
        <w:rPr>
          <w:i/>
          <w:iCs/>
        </w:rPr>
        <w:t>asks</w:t>
      </w:r>
      <w:r w:rsidR="00354EDE" w:rsidRPr="00354EDE">
        <w:t xml:space="preserve"> </w:t>
      </w:r>
      <w:r w:rsidR="00354EDE">
        <w:t>in them</w:t>
      </w:r>
      <w:r>
        <w:t xml:space="preserve">. </w:t>
      </w:r>
    </w:p>
    <w:p w14:paraId="7DDB7FE1" w14:textId="5F6023BB" w:rsidR="00C95548" w:rsidRDefault="00C95548" w:rsidP="00E654A0">
      <w:r>
        <w:t xml:space="preserve">Once a Flow’s configuration is complete, it can be linked to a </w:t>
      </w:r>
      <w:r w:rsidR="00F941EB">
        <w:t>DPM</w:t>
      </w:r>
      <w:r>
        <w:t xml:space="preserve"> </w:t>
      </w:r>
      <w:r w:rsidR="00627CEB">
        <w:t>Activity</w:t>
      </w:r>
      <w:r>
        <w:t xml:space="preserve">. From that moment on, any time a customer request for this </w:t>
      </w:r>
      <w:r w:rsidR="00627CEB">
        <w:t>Activity</w:t>
      </w:r>
      <w:r>
        <w:t xml:space="preserve"> is processed, the </w:t>
      </w:r>
      <w:r w:rsidR="004E497F">
        <w:t>stage</w:t>
      </w:r>
      <w:r>
        <w:t>s and tasks defined in th</w:t>
      </w:r>
      <w:r w:rsidR="009D25A0">
        <w:t>e</w:t>
      </w:r>
      <w:r>
        <w:t xml:space="preserve"> </w:t>
      </w:r>
      <w:r w:rsidR="00354EDE">
        <w:t>F</w:t>
      </w:r>
      <w:r>
        <w:t>low</w:t>
      </w:r>
      <w:r w:rsidR="009D25A0">
        <w:t xml:space="preserve"> are followed</w:t>
      </w:r>
      <w:r>
        <w:t xml:space="preserve">.  </w:t>
      </w:r>
    </w:p>
    <w:p w14:paraId="6373486A" w14:textId="0647A889" w:rsidR="009D6F3D" w:rsidRDefault="009D6F3D" w:rsidP="009D6F3D">
      <w:r>
        <w:t xml:space="preserve">The </w:t>
      </w:r>
      <w:r w:rsidR="00627CEB">
        <w:t>Admin</w:t>
      </w:r>
      <w:r>
        <w:t xml:space="preserve"> can view the list of </w:t>
      </w:r>
      <w:r w:rsidR="00551953">
        <w:t>existing flow</w:t>
      </w:r>
      <w:r w:rsidR="00A972CB">
        <w:t>s</w:t>
      </w:r>
      <w:r w:rsidR="00551953">
        <w:t xml:space="preserve"> by </w:t>
      </w:r>
      <w:r w:rsidR="00092D8E">
        <w:t>selecting the “</w:t>
      </w:r>
      <w:r w:rsidR="00551953">
        <w:t>Flows</w:t>
      </w:r>
      <w:r w:rsidR="00092D8E">
        <w:t xml:space="preserve"> List”</w:t>
      </w:r>
      <w:r w:rsidR="00551953">
        <w:t xml:space="preserve"> menu </w:t>
      </w:r>
      <w:r w:rsidR="00092D8E">
        <w:t xml:space="preserve">option </w:t>
      </w:r>
      <w:r w:rsidR="00551953">
        <w:t xml:space="preserve">at the left </w:t>
      </w:r>
      <w:r w:rsidR="009D25A0">
        <w:t xml:space="preserve">frame </w:t>
      </w:r>
      <w:r w:rsidR="00551953">
        <w:t>of the application screen</w:t>
      </w:r>
      <w:r w:rsidR="00092D8E">
        <w:t xml:space="preserve">. </w:t>
      </w:r>
    </w:p>
    <w:p w14:paraId="029FFD85" w14:textId="2964CEEE" w:rsidR="002C7DC3" w:rsidRDefault="00114C9E" w:rsidP="00954D25">
      <w:r>
        <w:t xml:space="preserve">The </w:t>
      </w:r>
      <w:r w:rsidR="009D25A0">
        <w:t xml:space="preserve">right frame displays the details for each listed flow and </w:t>
      </w:r>
      <w:r>
        <w:t xml:space="preserve">allows the </w:t>
      </w:r>
      <w:r w:rsidR="00627CEB">
        <w:t>Admin</w:t>
      </w:r>
      <w:r>
        <w:t xml:space="preserve"> to search for a specific </w:t>
      </w:r>
      <w:r w:rsidR="00354EDE">
        <w:t>F</w:t>
      </w:r>
      <w:r>
        <w:t xml:space="preserve">low, review </w:t>
      </w:r>
      <w:r w:rsidR="00736A1D">
        <w:t>any</w:t>
      </w:r>
      <w:r w:rsidR="000B761C">
        <w:t xml:space="preserve"> </w:t>
      </w:r>
      <w:r w:rsidR="009D25A0">
        <w:t>particular flow</w:t>
      </w:r>
      <w:r w:rsidR="00354EDE">
        <w:t>,</w:t>
      </w:r>
      <w:r>
        <w:t xml:space="preserve"> and create a new Flow.</w:t>
      </w:r>
    </w:p>
    <w:p w14:paraId="3F2698F0" w14:textId="43045966" w:rsidR="00551953" w:rsidRDefault="00AD2C65" w:rsidP="00AD2C65">
      <w:pPr>
        <w:pStyle w:val="Heading4"/>
      </w:pPr>
      <w:r>
        <w:t>Flows List</w:t>
      </w:r>
    </w:p>
    <w:p w14:paraId="18E66C5C" w14:textId="1B63373A" w:rsidR="00AD2C65" w:rsidRDefault="00E713FB" w:rsidP="00AD2C65">
      <w:r>
        <w:t xml:space="preserve">The list of existing </w:t>
      </w:r>
      <w:r w:rsidR="00196BE8">
        <w:t>F</w:t>
      </w:r>
      <w:r>
        <w:t xml:space="preserve">lows </w:t>
      </w:r>
      <w:r w:rsidR="001E04C5">
        <w:t>provides</w:t>
      </w:r>
      <w:r>
        <w:t xml:space="preserve"> </w:t>
      </w:r>
      <w:r w:rsidR="006C6A72">
        <w:t>high-level</w:t>
      </w:r>
      <w:r>
        <w:t xml:space="preserve"> information about each of the configured Flows. </w:t>
      </w:r>
    </w:p>
    <w:p w14:paraId="6BA9681A" w14:textId="4FB0BB39" w:rsidR="00954D25" w:rsidRDefault="7E55950B" w:rsidP="00954D25">
      <w:pPr>
        <w:keepNext/>
      </w:pPr>
      <w:del w:id="15" w:author="Adi Dinur" w:date="2021-02-05T10:54:00Z">
        <w:r w:rsidDel="008E2790">
          <w:rPr>
            <w:noProof/>
          </w:rPr>
          <w:drawing>
            <wp:inline distT="0" distB="0" distL="0" distR="0" wp14:anchorId="21CFC520" wp14:editId="2C1BBFAC">
              <wp:extent cx="5444836" cy="2336161"/>
              <wp:effectExtent l="0" t="0" r="3810" b="127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444836" cy="2336161"/>
                      </a:xfrm>
                      <a:prstGeom prst="rect">
                        <a:avLst/>
                      </a:prstGeom>
                    </pic:spPr>
                  </pic:pic>
                </a:graphicData>
              </a:graphic>
            </wp:inline>
          </w:drawing>
        </w:r>
      </w:del>
      <w:ins w:id="16" w:author="Adi Dinur" w:date="2021-02-05T10:54:00Z">
        <w:r w:rsidR="008E2790">
          <w:rPr>
            <w:noProof/>
          </w:rPr>
          <w:drawing>
            <wp:inline distT="0" distB="0" distL="0" distR="0" wp14:anchorId="4A0B6920" wp14:editId="2F784A59">
              <wp:extent cx="5418940" cy="3242101"/>
              <wp:effectExtent l="0" t="0" r="4445" b="0"/>
              <wp:docPr id="933063495" name="Picture 93306349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3495" name="Picture 933063495" descr="Graphical user interface, application, table&#10;&#10;Description automatically generated"/>
                      <pic:cNvPicPr/>
                    </pic:nvPicPr>
                    <pic:blipFill>
                      <a:blip r:embed="rId20"/>
                      <a:stretch>
                        <a:fillRect/>
                      </a:stretch>
                    </pic:blipFill>
                    <pic:spPr>
                      <a:xfrm>
                        <a:off x="0" y="0"/>
                        <a:ext cx="5425205" cy="3245849"/>
                      </a:xfrm>
                      <a:prstGeom prst="rect">
                        <a:avLst/>
                      </a:prstGeom>
                    </pic:spPr>
                  </pic:pic>
                </a:graphicData>
              </a:graphic>
            </wp:inline>
          </w:drawing>
        </w:r>
      </w:ins>
    </w:p>
    <w:p w14:paraId="5D0B9E96" w14:textId="74AD50B2" w:rsidR="00954D25" w:rsidRDefault="00954D25" w:rsidP="00954D25">
      <w:pPr>
        <w:pStyle w:val="Caption"/>
      </w:pPr>
      <w:bookmarkStart w:id="17" w:name="_Toc63416194"/>
      <w:r>
        <w:t xml:space="preserve">Figure </w:t>
      </w:r>
      <w:r w:rsidRPr="00265ECE">
        <w:fldChar w:fldCharType="begin"/>
      </w:r>
      <w:r w:rsidRPr="00265ECE">
        <w:instrText>SEQ Figure \* ARABIC</w:instrText>
      </w:r>
      <w:r w:rsidRPr="00265ECE">
        <w:fldChar w:fldCharType="separate"/>
      </w:r>
      <w:r w:rsidR="00B65864">
        <w:rPr>
          <w:noProof/>
        </w:rPr>
        <w:t>4</w:t>
      </w:r>
      <w:r w:rsidRPr="00265ECE">
        <w:fldChar w:fldCharType="end"/>
      </w:r>
      <w:r>
        <w:t>. Flows List screen</w:t>
      </w:r>
      <w:bookmarkEnd w:id="17"/>
    </w:p>
    <w:p w14:paraId="77BC4673" w14:textId="35207904" w:rsidR="0020061C" w:rsidRDefault="009D25A0" w:rsidP="0020061C">
      <w:r>
        <w:t>The preceding figure is an example of listed flows. I</w:t>
      </w:r>
      <w:r w:rsidR="0020061C">
        <w:t xml:space="preserve">nformation about each Flow includes: </w:t>
      </w:r>
    </w:p>
    <w:p w14:paraId="0CE79EE5" w14:textId="4D180900" w:rsidR="0020061C" w:rsidRDefault="0020061C" w:rsidP="0020061C">
      <w:pPr>
        <w:pStyle w:val="ListParagraph"/>
        <w:numPr>
          <w:ilvl w:val="0"/>
          <w:numId w:val="26"/>
        </w:numPr>
      </w:pPr>
      <w:r w:rsidRPr="00B2495B">
        <w:rPr>
          <w:b/>
          <w:bCs/>
        </w:rPr>
        <w:t>Name</w:t>
      </w:r>
      <w:r>
        <w:t xml:space="preserve">: </w:t>
      </w:r>
      <w:r w:rsidR="006D3059">
        <w:t>The</w:t>
      </w:r>
      <w:r>
        <w:t xml:space="preserve"> Flow name</w:t>
      </w:r>
      <w:r w:rsidR="001706F4">
        <w:t>.</w:t>
      </w:r>
    </w:p>
    <w:p w14:paraId="2CC76712" w14:textId="39CF6F09" w:rsidR="0020061C" w:rsidRDefault="0020061C" w:rsidP="0020061C">
      <w:pPr>
        <w:pStyle w:val="ListParagraph"/>
        <w:numPr>
          <w:ilvl w:val="0"/>
          <w:numId w:val="26"/>
        </w:numPr>
      </w:pPr>
      <w:r w:rsidRPr="00B2495B">
        <w:rPr>
          <w:b/>
          <w:bCs/>
        </w:rPr>
        <w:t>Description</w:t>
      </w:r>
      <w:r>
        <w:t xml:space="preserve">: </w:t>
      </w:r>
      <w:r w:rsidR="009D25A0">
        <w:t>D</w:t>
      </w:r>
      <w:r>
        <w:t>escribes the purpose of this Flow</w:t>
      </w:r>
      <w:r w:rsidR="001706F4">
        <w:t>.</w:t>
      </w:r>
    </w:p>
    <w:p w14:paraId="78C9F9FF" w14:textId="0BC98BB3" w:rsidR="0020061C" w:rsidRDefault="0020061C" w:rsidP="0020061C">
      <w:pPr>
        <w:pStyle w:val="ListParagraph"/>
        <w:numPr>
          <w:ilvl w:val="0"/>
          <w:numId w:val="26"/>
        </w:numPr>
      </w:pPr>
      <w:r w:rsidRPr="00B2495B">
        <w:rPr>
          <w:b/>
          <w:bCs/>
        </w:rPr>
        <w:lastRenderedPageBreak/>
        <w:t>Version</w:t>
      </w:r>
      <w:r>
        <w:t xml:space="preserve">: A </w:t>
      </w:r>
      <w:r w:rsidR="00354EDE">
        <w:t>F</w:t>
      </w:r>
      <w:r>
        <w:t>low may have more than one version. All versions are presented.</w:t>
      </w:r>
    </w:p>
    <w:p w14:paraId="7788B161" w14:textId="2B923F48" w:rsidR="0020061C" w:rsidRDefault="0020061C" w:rsidP="0020061C">
      <w:pPr>
        <w:pStyle w:val="ListParagraph"/>
        <w:numPr>
          <w:ilvl w:val="0"/>
          <w:numId w:val="26"/>
        </w:numPr>
      </w:pPr>
      <w:r w:rsidRPr="00B2495B">
        <w:rPr>
          <w:b/>
          <w:bCs/>
        </w:rPr>
        <w:t>Status</w:t>
      </w:r>
      <w:r>
        <w:t xml:space="preserve">: </w:t>
      </w:r>
      <w:r w:rsidR="00E82AFA">
        <w:t>A</w:t>
      </w:r>
      <w:r>
        <w:t xml:space="preserve"> Flow is created as </w:t>
      </w:r>
      <w:r w:rsidR="00354EDE">
        <w:t xml:space="preserve">a </w:t>
      </w:r>
      <w:r w:rsidRPr="00F97482">
        <w:rPr>
          <w:i/>
          <w:iCs/>
        </w:rPr>
        <w:t>Draft</w:t>
      </w:r>
      <w:r>
        <w:t xml:space="preserve">, and then changed to </w:t>
      </w:r>
      <w:r w:rsidRPr="00F97482">
        <w:rPr>
          <w:i/>
          <w:iCs/>
        </w:rPr>
        <w:t>Completed</w:t>
      </w:r>
      <w:r>
        <w:t xml:space="preserve">. Only </w:t>
      </w:r>
      <w:r w:rsidRPr="00F97482">
        <w:rPr>
          <w:i/>
          <w:iCs/>
        </w:rPr>
        <w:t>Draft</w:t>
      </w:r>
      <w:r>
        <w:t xml:space="preserve"> Flows can be altered. </w:t>
      </w:r>
      <w:r w:rsidRPr="00F97482">
        <w:rPr>
          <w:i/>
          <w:iCs/>
        </w:rPr>
        <w:t>Completed</w:t>
      </w:r>
      <w:r>
        <w:t xml:space="preserve"> Flows can</w:t>
      </w:r>
      <w:r w:rsidR="009D25A0">
        <w:t xml:space="preserve">not be changed and </w:t>
      </w:r>
      <w:r w:rsidR="00F23490">
        <w:t xml:space="preserve">can </w:t>
      </w:r>
      <w:r w:rsidR="004159FE">
        <w:t>be assigned</w:t>
      </w:r>
      <w:r>
        <w:t xml:space="preserve"> to </w:t>
      </w:r>
      <w:r w:rsidR="00627CEB">
        <w:t>Activities</w:t>
      </w:r>
      <w:r>
        <w:t>.</w:t>
      </w:r>
    </w:p>
    <w:p w14:paraId="5209DF48" w14:textId="14E41C05" w:rsidR="0020061C" w:rsidRDefault="0020061C" w:rsidP="0020061C">
      <w:pPr>
        <w:pStyle w:val="ListParagraph"/>
        <w:numPr>
          <w:ilvl w:val="0"/>
          <w:numId w:val="26"/>
        </w:numPr>
      </w:pPr>
      <w:r w:rsidRPr="00B2495B">
        <w:rPr>
          <w:b/>
          <w:bCs/>
        </w:rPr>
        <w:t>Regulation/</w:t>
      </w:r>
      <w:r w:rsidR="00627CEB" w:rsidRPr="00B2495B">
        <w:rPr>
          <w:b/>
          <w:bCs/>
        </w:rPr>
        <w:t>Activity</w:t>
      </w:r>
      <w:r>
        <w:t xml:space="preserve">: List of all the </w:t>
      </w:r>
      <w:r w:rsidR="00627CEB">
        <w:t>Activities</w:t>
      </w:r>
      <w:r>
        <w:t xml:space="preserve"> that use this Flow.</w:t>
      </w:r>
    </w:p>
    <w:p w14:paraId="263FC6D9" w14:textId="6CDB1BEC" w:rsidR="0020061C" w:rsidRDefault="0020061C" w:rsidP="0020061C">
      <w:pPr>
        <w:pStyle w:val="ListParagraph"/>
        <w:numPr>
          <w:ilvl w:val="0"/>
          <w:numId w:val="26"/>
        </w:numPr>
      </w:pPr>
      <w:r w:rsidRPr="00B2495B">
        <w:rPr>
          <w:b/>
          <w:bCs/>
        </w:rPr>
        <w:t>Actions</w:t>
      </w:r>
      <w:r>
        <w:t xml:space="preserve">: </w:t>
      </w:r>
      <w:r w:rsidR="00EF5080">
        <w:t xml:space="preserve">provide the option to </w:t>
      </w:r>
      <w:r w:rsidR="00354EDE">
        <w:t>d</w:t>
      </w:r>
      <w:r w:rsidR="00EF5080">
        <w:t xml:space="preserve">elete a Flow. </w:t>
      </w:r>
    </w:p>
    <w:p w14:paraId="0C6DF04C" w14:textId="2525ABA4" w:rsidR="001706F4" w:rsidRDefault="001706F4" w:rsidP="001706F4">
      <w:r>
        <w:t xml:space="preserve">The following sections provide additional information about the options and </w:t>
      </w:r>
      <w:r w:rsidR="009D25A0">
        <w:t>information</w:t>
      </w:r>
      <w:r w:rsidR="00D67724">
        <w:t xml:space="preserve"> </w:t>
      </w:r>
      <w:r>
        <w:t xml:space="preserve">in the “Flows List” screen. </w:t>
      </w:r>
    </w:p>
    <w:p w14:paraId="77FED3B8" w14:textId="009DCD34" w:rsidR="005518E3" w:rsidRDefault="005518E3" w:rsidP="005518E3">
      <w:pPr>
        <w:pStyle w:val="Heading5"/>
      </w:pPr>
      <w:r>
        <w:t>View Flow Details</w:t>
      </w:r>
    </w:p>
    <w:p w14:paraId="294D1C4B" w14:textId="3B02F62B" w:rsidR="00AA5A49" w:rsidRDefault="008D786C" w:rsidP="00AA5A49">
      <w:r>
        <w:t>View</w:t>
      </w:r>
      <w:r w:rsidR="00AA5A49">
        <w:t xml:space="preserve"> the details of a specific </w:t>
      </w:r>
      <w:r w:rsidR="00380D53">
        <w:t>F</w:t>
      </w:r>
      <w:r w:rsidR="00AA5A49">
        <w:t xml:space="preserve">low </w:t>
      </w:r>
      <w:r>
        <w:t xml:space="preserve">by </w:t>
      </w:r>
      <w:r w:rsidR="00B244D7">
        <w:t>clicking</w:t>
      </w:r>
      <w:r w:rsidR="00D67724">
        <w:t xml:space="preserve"> the line of</w:t>
      </w:r>
      <w:r>
        <w:t xml:space="preserve"> information displayed</w:t>
      </w:r>
      <w:r w:rsidR="00380D53">
        <w:t>.</w:t>
      </w:r>
    </w:p>
    <w:p w14:paraId="6B79E314" w14:textId="54F7485C" w:rsidR="005518E3" w:rsidRDefault="005518E3" w:rsidP="005518E3">
      <w:pPr>
        <w:pStyle w:val="Heading5"/>
      </w:pPr>
      <w:r>
        <w:t>Delete a Flow</w:t>
      </w:r>
    </w:p>
    <w:p w14:paraId="69CE09E4" w14:textId="4738AE29" w:rsidR="00380D53" w:rsidRPr="005518E3" w:rsidRDefault="008D786C" w:rsidP="00AA5A49">
      <w:pPr>
        <w:rPr>
          <w:b/>
          <w:bCs/>
        </w:rPr>
      </w:pPr>
      <w:r>
        <w:t>D</w:t>
      </w:r>
      <w:r w:rsidR="00380D53">
        <w:t xml:space="preserve">elete a Flow </w:t>
      </w:r>
      <w:r>
        <w:t>by selecting the</w:t>
      </w:r>
      <w:r w:rsidR="00D67724">
        <w:t xml:space="preserve"> </w:t>
      </w:r>
      <w:r w:rsidR="00124A80">
        <w:t>“</w:t>
      </w:r>
      <w:r w:rsidR="00D67724">
        <w:t>D</w:t>
      </w:r>
      <w:r w:rsidR="00380D53">
        <w:t>elete</w:t>
      </w:r>
      <w:r w:rsidR="00124A80">
        <w:t>”</w:t>
      </w:r>
      <w:r w:rsidR="00380D53">
        <w:t xml:space="preserve"> button under the </w:t>
      </w:r>
      <w:r w:rsidR="00380D53" w:rsidRPr="00B2495B">
        <w:rPr>
          <w:i/>
          <w:iCs/>
        </w:rPr>
        <w:t>Action</w:t>
      </w:r>
      <w:r w:rsidR="009C1792" w:rsidRPr="00B2495B">
        <w:rPr>
          <w:i/>
          <w:iCs/>
        </w:rPr>
        <w:t>s</w:t>
      </w:r>
      <w:r w:rsidR="00380D53">
        <w:t xml:space="preserve"> column. </w:t>
      </w:r>
      <w:r w:rsidR="005518E3">
        <w:t>Only Flow</w:t>
      </w:r>
      <w:r w:rsidR="00354EDE">
        <w:t>s</w:t>
      </w:r>
      <w:r w:rsidR="005518E3">
        <w:t xml:space="preserve"> not linked to an </w:t>
      </w:r>
      <w:r w:rsidR="00627CEB">
        <w:t>Activity</w:t>
      </w:r>
      <w:r w:rsidR="005518E3">
        <w:t xml:space="preserve"> can be deleted.</w:t>
      </w:r>
    </w:p>
    <w:p w14:paraId="30BEA5BC" w14:textId="194DD3BD" w:rsidR="005518E3" w:rsidRDefault="00BC6065" w:rsidP="00BC6065">
      <w:pPr>
        <w:pStyle w:val="Heading5"/>
      </w:pPr>
      <w:r>
        <w:t>Flow Status</w:t>
      </w:r>
    </w:p>
    <w:p w14:paraId="618BD4A8" w14:textId="647E3C86" w:rsidR="00E654A0" w:rsidRDefault="00475875" w:rsidP="00BC6065">
      <w:r>
        <w:t>Flow Status</w:t>
      </w:r>
      <w:r w:rsidR="00486484">
        <w:t xml:space="preserve"> - </w:t>
      </w:r>
      <w:r w:rsidR="00E654A0">
        <w:t>When a new Flow is create</w:t>
      </w:r>
      <w:r w:rsidR="000923DF">
        <w:t>d</w:t>
      </w:r>
      <w:r w:rsidR="00E654A0">
        <w:t>, it</w:t>
      </w:r>
      <w:r>
        <w:t xml:space="preserve">s status is defined as </w:t>
      </w:r>
      <w:r w:rsidRPr="00BC6065">
        <w:rPr>
          <w:i/>
          <w:iCs/>
        </w:rPr>
        <w:t>Draft</w:t>
      </w:r>
      <w:r w:rsidR="002C5F26">
        <w:t xml:space="preserve">. </w:t>
      </w:r>
      <w:r w:rsidR="00EB4DA7">
        <w:t>In</w:t>
      </w:r>
      <w:r w:rsidR="001E4AF0">
        <w:t xml:space="preserve"> this status</w:t>
      </w:r>
      <w:r w:rsidR="00A27FE6">
        <w:t xml:space="preserve">, the </w:t>
      </w:r>
      <w:r w:rsidR="00F941EB">
        <w:t>DPM</w:t>
      </w:r>
      <w:r w:rsidR="009B5A56">
        <w:t xml:space="preserve"> </w:t>
      </w:r>
      <w:r w:rsidR="00627CEB">
        <w:t>Admin</w:t>
      </w:r>
      <w:r w:rsidR="009B5A56">
        <w:t>istrator</w:t>
      </w:r>
      <w:r w:rsidR="00A27FE6">
        <w:t xml:space="preserve"> can </w:t>
      </w:r>
      <w:r w:rsidR="001977FD">
        <w:t>perform any configuration</w:t>
      </w:r>
      <w:r w:rsidR="009B5A56">
        <w:t xml:space="preserve"> on this </w:t>
      </w:r>
      <w:r w:rsidR="00354EDE">
        <w:t>F</w:t>
      </w:r>
      <w:r w:rsidR="009B5A56">
        <w:t>low,</w:t>
      </w:r>
      <w:r w:rsidR="001977FD">
        <w:t xml:space="preserve"> such as creating new </w:t>
      </w:r>
      <w:r w:rsidR="004E497F">
        <w:t>stage</w:t>
      </w:r>
      <w:r w:rsidR="001977FD">
        <w:t>s, adding new tasks</w:t>
      </w:r>
      <w:r w:rsidR="00354EDE">
        <w:t>,</w:t>
      </w:r>
      <w:r w:rsidR="009F1203">
        <w:t xml:space="preserve"> </w:t>
      </w:r>
      <w:r w:rsidR="009C1792">
        <w:t>and more</w:t>
      </w:r>
      <w:r w:rsidR="009F1203">
        <w:t xml:space="preserve">. </w:t>
      </w:r>
      <w:r w:rsidR="001977FD">
        <w:t xml:space="preserve"> </w:t>
      </w:r>
    </w:p>
    <w:p w14:paraId="2BD8BFD0" w14:textId="3D18FEAB" w:rsidR="007A4927" w:rsidRDefault="005D6714" w:rsidP="00DC1D18">
      <w:r>
        <w:t>Once</w:t>
      </w:r>
      <w:r w:rsidR="009F1203">
        <w:t xml:space="preserve"> the </w:t>
      </w:r>
      <w:r w:rsidR="00627CEB">
        <w:t>Admin</w:t>
      </w:r>
      <w:r w:rsidR="00D50A78">
        <w:t>istrator</w:t>
      </w:r>
      <w:r w:rsidR="009F1203">
        <w:t xml:space="preserve"> complete</w:t>
      </w:r>
      <w:r w:rsidR="00354EDE">
        <w:t>s</w:t>
      </w:r>
      <w:r w:rsidR="009F1203">
        <w:t xml:space="preserve"> the configuration, </w:t>
      </w:r>
      <w:r w:rsidR="00354EDE">
        <w:t xml:space="preserve">the Flow </w:t>
      </w:r>
      <w:r w:rsidR="005660CD">
        <w:t xml:space="preserve">can be </w:t>
      </w:r>
      <w:r w:rsidR="00354EDE">
        <w:t xml:space="preserve">marked </w:t>
      </w:r>
      <w:r w:rsidR="009F1203">
        <w:t xml:space="preserve">as </w:t>
      </w:r>
      <w:r w:rsidR="009F1203" w:rsidRPr="009F1203">
        <w:rPr>
          <w:i/>
          <w:iCs/>
        </w:rPr>
        <w:t>Complete</w:t>
      </w:r>
      <w:r w:rsidR="006407A7">
        <w:rPr>
          <w:i/>
          <w:iCs/>
        </w:rPr>
        <w:t>d</w:t>
      </w:r>
      <w:r w:rsidR="009F1203">
        <w:t xml:space="preserve">. Marking the Flow as </w:t>
      </w:r>
      <w:r w:rsidR="009F1203" w:rsidRPr="00AB10DB">
        <w:rPr>
          <w:i/>
          <w:iCs/>
        </w:rPr>
        <w:t>Complete</w:t>
      </w:r>
      <w:r w:rsidR="00C84FBF" w:rsidRPr="00AB10DB">
        <w:rPr>
          <w:i/>
          <w:iCs/>
        </w:rPr>
        <w:t>d</w:t>
      </w:r>
      <w:r w:rsidR="009F1203">
        <w:t xml:space="preserve"> </w:t>
      </w:r>
      <w:r w:rsidR="00D74B0D">
        <w:t xml:space="preserve">blocks further changes to the Flow. </w:t>
      </w:r>
      <w:r w:rsidR="009C1792">
        <w:t>At this point</w:t>
      </w:r>
      <w:r w:rsidR="00D74B0D">
        <w:t>, th</w:t>
      </w:r>
      <w:r w:rsidR="00FE18D0">
        <w:t>e</w:t>
      </w:r>
      <w:r w:rsidR="00D74B0D">
        <w:t xml:space="preserve"> Flow </w:t>
      </w:r>
      <w:r>
        <w:t xml:space="preserve">can be linked to </w:t>
      </w:r>
      <w:r w:rsidR="00D74B0D">
        <w:t xml:space="preserve">a </w:t>
      </w:r>
      <w:r w:rsidR="00F941EB">
        <w:t>DPM</w:t>
      </w:r>
      <w:r w:rsidR="00160781">
        <w:t xml:space="preserve"> </w:t>
      </w:r>
      <w:r w:rsidR="00627CEB">
        <w:t>Activity</w:t>
      </w:r>
      <w:r w:rsidR="002B7FA8">
        <w:t xml:space="preserve"> </w:t>
      </w:r>
      <w:r w:rsidR="009C1792">
        <w:t>for</w:t>
      </w:r>
      <w:r w:rsidR="00D67724">
        <w:t xml:space="preserve"> </w:t>
      </w:r>
      <w:r w:rsidR="00AB10DB">
        <w:t>execut</w:t>
      </w:r>
      <w:r w:rsidR="009C1792">
        <w:t>ion</w:t>
      </w:r>
      <w:r w:rsidR="00AB10DB">
        <w:t xml:space="preserve"> as part of </w:t>
      </w:r>
      <w:r w:rsidR="009C1792">
        <w:t>the</w:t>
      </w:r>
      <w:r w:rsidR="009A030D">
        <w:t xml:space="preserve"> </w:t>
      </w:r>
      <w:r w:rsidR="00F941EB">
        <w:t>DPM</w:t>
      </w:r>
      <w:r w:rsidR="009A030D">
        <w:t xml:space="preserve"> fulfillment process</w:t>
      </w:r>
      <w:r w:rsidR="00562298">
        <w:t xml:space="preserve">. The same </w:t>
      </w:r>
      <w:r w:rsidR="00354EDE">
        <w:t>F</w:t>
      </w:r>
      <w:r w:rsidR="00562298">
        <w:t xml:space="preserve">low can be linked to more than one </w:t>
      </w:r>
      <w:r w:rsidR="00F941EB">
        <w:t>DPM</w:t>
      </w:r>
      <w:r w:rsidR="00562298">
        <w:t xml:space="preserve"> </w:t>
      </w:r>
      <w:r w:rsidR="00627CEB">
        <w:t>Activity</w:t>
      </w:r>
      <w:r w:rsidR="00562298">
        <w:t xml:space="preserve">. </w:t>
      </w:r>
    </w:p>
    <w:p w14:paraId="425DD98E" w14:textId="76470A15" w:rsidR="00386B7B" w:rsidRDefault="00386B7B" w:rsidP="00386B7B">
      <w:pPr>
        <w:pStyle w:val="Heading5"/>
      </w:pPr>
      <w:r>
        <w:t>Flow Version</w:t>
      </w:r>
    </w:p>
    <w:p w14:paraId="197518DE" w14:textId="6D6CC5EA" w:rsidR="00C56EB8" w:rsidRDefault="00CA7BF4" w:rsidP="005C0C75">
      <w:r>
        <w:t xml:space="preserve">Any Flow can have multiple versions. A new version should </w:t>
      </w:r>
      <w:r w:rsidR="00100DDE">
        <w:t>be created</w:t>
      </w:r>
      <w:r>
        <w:t xml:space="preserve"> w</w:t>
      </w:r>
      <w:r w:rsidR="007A4927">
        <w:t xml:space="preserve">hen a change to an existing </w:t>
      </w:r>
      <w:r w:rsidR="00354EDE" w:rsidRPr="00B21E16">
        <w:rPr>
          <w:i/>
          <w:iCs/>
        </w:rPr>
        <w:t>C</w:t>
      </w:r>
      <w:r w:rsidR="007A4927" w:rsidRPr="00B21E16">
        <w:rPr>
          <w:i/>
          <w:iCs/>
        </w:rPr>
        <w:t>ompleted</w:t>
      </w:r>
      <w:r w:rsidR="007A4927">
        <w:t xml:space="preserve"> </w:t>
      </w:r>
      <w:r w:rsidR="00354EDE">
        <w:t>F</w:t>
      </w:r>
      <w:r w:rsidR="007A4927">
        <w:t xml:space="preserve">low is </w:t>
      </w:r>
      <w:r w:rsidR="00C56EB8">
        <w:t>required</w:t>
      </w:r>
      <w:r w:rsidR="004B4B8F">
        <w:t>.</w:t>
      </w:r>
      <w:r w:rsidR="00D210E4">
        <w:t xml:space="preserve"> </w:t>
      </w:r>
      <w:r w:rsidR="009F1254">
        <w:t xml:space="preserve">The </w:t>
      </w:r>
      <w:r w:rsidR="00354EDE">
        <w:t>v</w:t>
      </w:r>
      <w:r w:rsidR="009F1254">
        <w:t xml:space="preserve">ersion number is determined by the </w:t>
      </w:r>
      <w:r w:rsidR="00627CEB">
        <w:t>Admin</w:t>
      </w:r>
      <w:r w:rsidR="009F1254">
        <w:t xml:space="preserve">istrator when the new </w:t>
      </w:r>
      <w:r w:rsidR="00354EDE">
        <w:t>F</w:t>
      </w:r>
      <w:r w:rsidR="009F1254">
        <w:t>low version is created.</w:t>
      </w:r>
      <w:r w:rsidR="001B2576">
        <w:t xml:space="preserve"> </w:t>
      </w:r>
      <w:r w:rsidR="51597559">
        <w:t>The Administrator can a</w:t>
      </w:r>
      <w:r w:rsidR="48B9AB1C">
        <w:t xml:space="preserve">ccept the system’s version or modify the version </w:t>
      </w:r>
      <w:r w:rsidR="33D0E639">
        <w:t xml:space="preserve">as desired. </w:t>
      </w:r>
      <w:r w:rsidR="48B9AB1C">
        <w:t xml:space="preserve"> </w:t>
      </w:r>
      <w:r w:rsidR="3956BD02">
        <w:t>C</w:t>
      </w:r>
      <w:r w:rsidR="001B2576">
        <w:t xml:space="preserve">reating a new version of a Flow is described in the </w:t>
      </w:r>
      <w:r w:rsidR="009D25A0">
        <w:t>section</w:t>
      </w:r>
      <w:r w:rsidR="001B2576">
        <w:t xml:space="preserve"> </w:t>
      </w:r>
      <w:r w:rsidR="00E32D97">
        <w:t>“</w:t>
      </w:r>
      <w:r w:rsidR="001B2576">
        <w:t>Flow Details</w:t>
      </w:r>
      <w:r w:rsidR="00E32D97">
        <w:t>”</w:t>
      </w:r>
      <w:r w:rsidR="001B2576">
        <w:t>.</w:t>
      </w:r>
    </w:p>
    <w:p w14:paraId="0A3B17AC" w14:textId="0AB0EEE2" w:rsidR="00380D53" w:rsidRDefault="00E4121D" w:rsidP="005C0C75">
      <w:pPr>
        <w:pStyle w:val="Heading5"/>
      </w:pPr>
      <w:r>
        <w:t>Create New Flow</w:t>
      </w:r>
    </w:p>
    <w:p w14:paraId="40C90554" w14:textId="78F84D19" w:rsidR="00E4121D" w:rsidRDefault="00E4121D" w:rsidP="00E4121D">
      <w:r>
        <w:t xml:space="preserve">The </w:t>
      </w:r>
      <w:r w:rsidR="00627CEB">
        <w:t>Admin</w:t>
      </w:r>
      <w:r>
        <w:t>istrator create</w:t>
      </w:r>
      <w:r w:rsidR="00954840">
        <w:t>s</w:t>
      </w:r>
      <w:r>
        <w:t xml:space="preserve"> a new Flow </w:t>
      </w:r>
      <w:r w:rsidR="00C40A50">
        <w:t xml:space="preserve">using the “Add a Flow” </w:t>
      </w:r>
      <w:r w:rsidR="005C0C75">
        <w:t xml:space="preserve">button </w:t>
      </w:r>
      <w:r w:rsidR="00954840">
        <w:t xml:space="preserve">at </w:t>
      </w:r>
      <w:r w:rsidR="00C40A50">
        <w:t xml:space="preserve">the </w:t>
      </w:r>
      <w:r w:rsidR="005C0C75">
        <w:t>top</w:t>
      </w:r>
      <w:r w:rsidR="00153F5A">
        <w:t>-</w:t>
      </w:r>
      <w:r w:rsidR="005C0C75">
        <w:t>right corner</w:t>
      </w:r>
      <w:r w:rsidR="00C40A50">
        <w:t xml:space="preserve"> of the screen. </w:t>
      </w:r>
    </w:p>
    <w:p w14:paraId="365523F0" w14:textId="66983CEA" w:rsidR="00C40A50" w:rsidRDefault="00474D30" w:rsidP="00E4121D">
      <w:r>
        <w:t xml:space="preserve">The </w:t>
      </w:r>
      <w:r w:rsidR="00627CEB">
        <w:t>Admin</w:t>
      </w:r>
      <w:r>
        <w:t xml:space="preserve">istrator is then prompted to </w:t>
      </w:r>
      <w:r w:rsidR="00954840">
        <w:t xml:space="preserve">provide </w:t>
      </w:r>
      <w:r>
        <w:t>the Flow name, version</w:t>
      </w:r>
      <w:r w:rsidR="00354EDE">
        <w:t>,</w:t>
      </w:r>
      <w:r>
        <w:t xml:space="preserve"> and description</w:t>
      </w:r>
      <w:r w:rsidR="00954840">
        <w:t xml:space="preserve">, as shown by the next image and </w:t>
      </w:r>
      <w:r w:rsidR="00E2266A">
        <w:t>detailed</w:t>
      </w:r>
      <w:r w:rsidR="00954840">
        <w:t xml:space="preserve"> by the subsequent table.</w:t>
      </w:r>
    </w:p>
    <w:p w14:paraId="627438F9" w14:textId="77777777" w:rsidR="00FC1E37" w:rsidRDefault="1404875C" w:rsidP="00B2495B">
      <w:pPr>
        <w:keepNext/>
      </w:pPr>
      <w:r>
        <w:rPr>
          <w:noProof/>
        </w:rPr>
        <w:lastRenderedPageBreak/>
        <w:drawing>
          <wp:inline distT="0" distB="0" distL="0" distR="0" wp14:anchorId="4AB6C2CC" wp14:editId="7CC9C723">
            <wp:extent cx="2913834" cy="2600970"/>
            <wp:effectExtent l="0" t="0" r="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2913834" cy="2600970"/>
                    </a:xfrm>
                    <a:prstGeom prst="rect">
                      <a:avLst/>
                    </a:prstGeom>
                  </pic:spPr>
                </pic:pic>
              </a:graphicData>
            </a:graphic>
          </wp:inline>
        </w:drawing>
      </w:r>
    </w:p>
    <w:p w14:paraId="437BF849" w14:textId="10E82041" w:rsidR="00F31979" w:rsidRPr="00E4121D" w:rsidRDefault="00FC1E37" w:rsidP="00B2495B">
      <w:pPr>
        <w:pStyle w:val="Caption"/>
      </w:pPr>
      <w:bookmarkStart w:id="18" w:name="_Toc63416195"/>
      <w:r>
        <w:t xml:space="preserve">Figure </w:t>
      </w:r>
      <w:r w:rsidR="004F4865">
        <w:fldChar w:fldCharType="begin"/>
      </w:r>
      <w:r w:rsidR="004F4865">
        <w:instrText xml:space="preserve"> SEQ Figure \* ARABIC </w:instrText>
      </w:r>
      <w:r w:rsidR="004F4865">
        <w:fldChar w:fldCharType="separate"/>
      </w:r>
      <w:r w:rsidR="00B65864">
        <w:rPr>
          <w:noProof/>
        </w:rPr>
        <w:t>5</w:t>
      </w:r>
      <w:r w:rsidR="004F4865">
        <w:rPr>
          <w:noProof/>
        </w:rPr>
        <w:fldChar w:fldCharType="end"/>
      </w:r>
      <w:r>
        <w:t>. New Flow</w:t>
      </w:r>
      <w:bookmarkEnd w:id="18"/>
    </w:p>
    <w:p w14:paraId="5C1BE384" w14:textId="522735AF" w:rsidR="46060968" w:rsidRDefault="46060968" w:rsidP="3DD4AA2A">
      <w:pPr>
        <w:pStyle w:val="Caption"/>
      </w:pPr>
    </w:p>
    <w:tbl>
      <w:tblPr>
        <w:tblStyle w:val="TableGridLight1"/>
        <w:tblW w:w="6915" w:type="dxa"/>
        <w:tblInd w:w="720" w:type="dxa"/>
        <w:tblLook w:val="04A0" w:firstRow="1" w:lastRow="0" w:firstColumn="1" w:lastColumn="0" w:noHBand="0" w:noVBand="1"/>
      </w:tblPr>
      <w:tblGrid>
        <w:gridCol w:w="1257"/>
        <w:gridCol w:w="5658"/>
      </w:tblGrid>
      <w:tr w:rsidR="005D3235" w14:paraId="76637642" w14:textId="77777777" w:rsidTr="60DBAD9E">
        <w:trPr>
          <w:cnfStyle w:val="100000000000" w:firstRow="1" w:lastRow="0" w:firstColumn="0" w:lastColumn="0" w:oddVBand="0" w:evenVBand="0" w:oddHBand="0" w:evenHBand="0" w:firstRowFirstColumn="0" w:firstRowLastColumn="0" w:lastRowFirstColumn="0" w:lastRowLastColumn="0"/>
        </w:trPr>
        <w:tc>
          <w:tcPr>
            <w:tcW w:w="1257" w:type="dxa"/>
          </w:tcPr>
          <w:p w14:paraId="797A92EC" w14:textId="77777777" w:rsidR="005D3235" w:rsidRDefault="005D3235" w:rsidP="00DD2170">
            <w:pPr>
              <w:ind w:left="0"/>
            </w:pPr>
            <w:r>
              <w:t>Property</w:t>
            </w:r>
          </w:p>
        </w:tc>
        <w:tc>
          <w:tcPr>
            <w:tcW w:w="5658" w:type="dxa"/>
          </w:tcPr>
          <w:p w14:paraId="6E636696" w14:textId="4B926CD5" w:rsidR="005D3235" w:rsidRDefault="005D3235" w:rsidP="00DD2170">
            <w:pPr>
              <w:ind w:left="0"/>
            </w:pPr>
            <w:r>
              <w:t>Description</w:t>
            </w:r>
          </w:p>
        </w:tc>
      </w:tr>
      <w:tr w:rsidR="005D3235" w14:paraId="2E942EF5" w14:textId="77777777" w:rsidTr="60DBAD9E">
        <w:tc>
          <w:tcPr>
            <w:tcW w:w="1257" w:type="dxa"/>
          </w:tcPr>
          <w:p w14:paraId="60BCC639" w14:textId="01309786" w:rsidR="005D3235" w:rsidRDefault="005D3235" w:rsidP="00DD2170">
            <w:pPr>
              <w:ind w:left="0"/>
            </w:pPr>
            <w:r>
              <w:t>Flow Name</w:t>
            </w:r>
          </w:p>
        </w:tc>
        <w:tc>
          <w:tcPr>
            <w:tcW w:w="5658" w:type="dxa"/>
          </w:tcPr>
          <w:p w14:paraId="450D6979" w14:textId="5EB7BAD2" w:rsidR="005D3235" w:rsidRDefault="005D3235" w:rsidP="00DD2170">
            <w:pPr>
              <w:ind w:left="0"/>
            </w:pPr>
            <w:r>
              <w:t xml:space="preserve">The name </w:t>
            </w:r>
            <w:r w:rsidR="005003F9">
              <w:t xml:space="preserve">of </w:t>
            </w:r>
            <w:r>
              <w:t>this Flow</w:t>
            </w:r>
            <w:r w:rsidR="005003F9">
              <w:t xml:space="preserve">. </w:t>
            </w:r>
          </w:p>
        </w:tc>
      </w:tr>
      <w:tr w:rsidR="005D3235" w14:paraId="002C75E9" w14:textId="77777777" w:rsidTr="60DBAD9E">
        <w:tc>
          <w:tcPr>
            <w:tcW w:w="1257" w:type="dxa"/>
          </w:tcPr>
          <w:p w14:paraId="05DA4B58" w14:textId="0E6DBAB3" w:rsidR="005D3235" w:rsidRDefault="00737C7B" w:rsidP="00DD2170">
            <w:pPr>
              <w:ind w:left="0"/>
            </w:pPr>
            <w:r>
              <w:t>Flow Version</w:t>
            </w:r>
          </w:p>
        </w:tc>
        <w:tc>
          <w:tcPr>
            <w:tcW w:w="5658" w:type="dxa"/>
          </w:tcPr>
          <w:p w14:paraId="7F8701DC" w14:textId="746BDE5F" w:rsidR="00487DD3" w:rsidRDefault="00F33BDA" w:rsidP="00487DD3">
            <w:pPr>
              <w:ind w:left="0"/>
            </w:pPr>
            <w:r>
              <w:t xml:space="preserve">[Optional] </w:t>
            </w:r>
            <w:r w:rsidR="00487DD3">
              <w:t xml:space="preserve">The Flow version </w:t>
            </w:r>
            <w:r w:rsidR="00106C87">
              <w:t>can be specified by the user or</w:t>
            </w:r>
            <w:r w:rsidR="009E4F3D">
              <w:t xml:space="preserve"> </w:t>
            </w:r>
            <w:r w:rsidR="00487DD3">
              <w:t xml:space="preserve">is </w:t>
            </w:r>
            <w:r w:rsidR="00283205">
              <w:t xml:space="preserve">automatically assigned by </w:t>
            </w:r>
            <w:r w:rsidR="00487DD3">
              <w:t>the system. The logic for the automatic version number allocation is as follow</w:t>
            </w:r>
            <w:r w:rsidR="00354EDE">
              <w:t>s</w:t>
            </w:r>
            <w:r w:rsidR="00487DD3">
              <w:t>:</w:t>
            </w:r>
          </w:p>
          <w:p w14:paraId="795F642E" w14:textId="11D83422" w:rsidR="00487DD3" w:rsidRDefault="00487DD3" w:rsidP="00487DD3">
            <w:pPr>
              <w:pStyle w:val="ListParagraph"/>
              <w:numPr>
                <w:ilvl w:val="0"/>
                <w:numId w:val="27"/>
              </w:numPr>
              <w:ind w:left="720"/>
            </w:pPr>
            <w:r>
              <w:t xml:space="preserve">If there is no other </w:t>
            </w:r>
            <w:r w:rsidR="00354EDE">
              <w:t>F</w:t>
            </w:r>
            <w:r>
              <w:t>low with the same name, the system will automatically set it to 1.</w:t>
            </w:r>
          </w:p>
          <w:p w14:paraId="5B93444D" w14:textId="11541F80" w:rsidR="00487DD3" w:rsidRDefault="00487DD3" w:rsidP="00487DD3">
            <w:pPr>
              <w:pStyle w:val="ListParagraph"/>
              <w:numPr>
                <w:ilvl w:val="0"/>
                <w:numId w:val="27"/>
              </w:numPr>
              <w:ind w:left="720"/>
            </w:pPr>
            <w:r>
              <w:t xml:space="preserve">If there is a </w:t>
            </w:r>
            <w:r w:rsidR="00354EDE">
              <w:t>F</w:t>
            </w:r>
            <w:r>
              <w:t xml:space="preserve">low with the same name, the system will set the </w:t>
            </w:r>
            <w:r w:rsidR="00354EDE">
              <w:t>F</w:t>
            </w:r>
            <w:r>
              <w:t xml:space="preserve">low version of the new Flow to one higher than the version number of the </w:t>
            </w:r>
            <w:r w:rsidR="00354EDE">
              <w:t>F</w:t>
            </w:r>
            <w:r>
              <w:t>low with the same name</w:t>
            </w:r>
            <w:r w:rsidR="00354EDE">
              <w:t>.</w:t>
            </w:r>
          </w:p>
          <w:p w14:paraId="22891662" w14:textId="0A7DCC95" w:rsidR="005D3235" w:rsidRDefault="00487DD3" w:rsidP="00487DD3">
            <w:pPr>
              <w:ind w:left="0"/>
            </w:pPr>
            <w:r>
              <w:t xml:space="preserve">The system will not allow the creation of two </w:t>
            </w:r>
            <w:r w:rsidR="00354EDE">
              <w:t>F</w:t>
            </w:r>
            <w:r>
              <w:t>lows with the same name and the same version.</w:t>
            </w:r>
          </w:p>
        </w:tc>
      </w:tr>
      <w:tr w:rsidR="00737C7B" w14:paraId="3FE87858" w14:textId="77777777" w:rsidTr="60DBAD9E">
        <w:tc>
          <w:tcPr>
            <w:tcW w:w="1257" w:type="dxa"/>
          </w:tcPr>
          <w:p w14:paraId="05483FEC" w14:textId="5F4E82DC" w:rsidR="00737C7B" w:rsidRDefault="00737C7B" w:rsidP="00DD2170">
            <w:pPr>
              <w:ind w:left="0"/>
            </w:pPr>
            <w:r>
              <w:t>Flow Description</w:t>
            </w:r>
          </w:p>
        </w:tc>
        <w:tc>
          <w:tcPr>
            <w:tcW w:w="5658" w:type="dxa"/>
          </w:tcPr>
          <w:p w14:paraId="1DDCEFCE" w14:textId="563DF3CB" w:rsidR="00737C7B" w:rsidRDefault="00187EC4" w:rsidP="00DD2170">
            <w:pPr>
              <w:ind w:left="0"/>
            </w:pPr>
            <w:r>
              <w:t xml:space="preserve">[Optional] </w:t>
            </w:r>
            <w:r w:rsidR="00C1219D">
              <w:t>Description of the Flow’s purpose</w:t>
            </w:r>
            <w:r w:rsidR="00A30884">
              <w:t>.</w:t>
            </w:r>
            <w:r w:rsidR="00C1219D">
              <w:t xml:space="preserve"> </w:t>
            </w:r>
          </w:p>
        </w:tc>
      </w:tr>
    </w:tbl>
    <w:p w14:paraId="6608C501" w14:textId="77777777" w:rsidR="00B124C1" w:rsidRDefault="00B124C1" w:rsidP="00957183"/>
    <w:p w14:paraId="0962B529" w14:textId="693EE722" w:rsidR="00D03EE9" w:rsidRDefault="006757E8" w:rsidP="000E33EA">
      <w:r>
        <w:t xml:space="preserve">Once </w:t>
      </w:r>
      <w:r w:rsidR="001336C1">
        <w:t xml:space="preserve">the Flow information </w:t>
      </w:r>
      <w:r>
        <w:t xml:space="preserve">is </w:t>
      </w:r>
      <w:r w:rsidR="00DF722E">
        <w:t xml:space="preserve">defined and the new Flow is saved, the system </w:t>
      </w:r>
      <w:r w:rsidR="00275A4A">
        <w:t xml:space="preserve">displays </w:t>
      </w:r>
      <w:r w:rsidR="00DF722E">
        <w:t xml:space="preserve">the Flow Editing </w:t>
      </w:r>
      <w:r w:rsidR="004B0DB4">
        <w:t xml:space="preserve">screen, where the </w:t>
      </w:r>
      <w:r w:rsidR="00627CEB">
        <w:t>Admin</w:t>
      </w:r>
      <w:r w:rsidR="004B0DB4">
        <w:t xml:space="preserve">istrator can add </w:t>
      </w:r>
      <w:r w:rsidR="004E497F">
        <w:t>Stage</w:t>
      </w:r>
      <w:r w:rsidR="004B0DB4">
        <w:t xml:space="preserve">s and </w:t>
      </w:r>
      <w:r w:rsidR="00B40CD4">
        <w:t>T</w:t>
      </w:r>
      <w:r w:rsidR="004B0DB4">
        <w:t xml:space="preserve">asks under those </w:t>
      </w:r>
      <w:r w:rsidR="004E497F">
        <w:t>Stage</w:t>
      </w:r>
      <w:r w:rsidR="004B0DB4">
        <w:t xml:space="preserve">s. </w:t>
      </w:r>
    </w:p>
    <w:p w14:paraId="164E2552" w14:textId="2D35F0AC" w:rsidR="00403024" w:rsidRDefault="00403024" w:rsidP="000E33EA">
      <w:r>
        <w:t>The Flow name and the Flow description can be updated</w:t>
      </w:r>
      <w:r w:rsidR="00F959B3">
        <w:t xml:space="preserve"> at any time, by using the</w:t>
      </w:r>
      <w:r w:rsidR="003D43EF">
        <w:t xml:space="preserve"> </w:t>
      </w:r>
      <w:r w:rsidR="00C517E1">
        <w:t>edit icon next to the Flow name</w:t>
      </w:r>
      <w:r>
        <w:t xml:space="preserve"> </w:t>
      </w:r>
    </w:p>
    <w:p w14:paraId="0949D5C7" w14:textId="7DEAA6E8" w:rsidR="00FC1E37" w:rsidRDefault="3EB5FBC8">
      <w:pPr>
        <w:keepNext/>
      </w:pPr>
      <w:del w:id="19" w:author="Adi Dinur" w:date="2021-02-04T17:02:00Z">
        <w:r w:rsidDel="00837959">
          <w:rPr>
            <w:noProof/>
          </w:rPr>
          <w:drawing>
            <wp:inline distT="0" distB="0" distL="0" distR="0" wp14:anchorId="344252E4" wp14:editId="21954896">
              <wp:extent cx="5472332" cy="1521846"/>
              <wp:effectExtent l="0" t="0" r="1905"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472332" cy="1521846"/>
                      </a:xfrm>
                      <a:prstGeom prst="rect">
                        <a:avLst/>
                      </a:prstGeom>
                    </pic:spPr>
                  </pic:pic>
                </a:graphicData>
              </a:graphic>
            </wp:inline>
          </w:drawing>
        </w:r>
      </w:del>
      <w:ins w:id="20" w:author="Adi Dinur" w:date="2021-02-04T17:02:00Z">
        <w:r w:rsidR="00837959">
          <w:rPr>
            <w:noProof/>
          </w:rPr>
          <w:drawing>
            <wp:inline distT="0" distB="0" distL="0" distR="0" wp14:anchorId="2E120C31" wp14:editId="5C99A7BD">
              <wp:extent cx="5588758" cy="1038936"/>
              <wp:effectExtent l="0" t="0" r="0"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23"/>
                      <a:stretch>
                        <a:fillRect/>
                      </a:stretch>
                    </pic:blipFill>
                    <pic:spPr>
                      <a:xfrm>
                        <a:off x="0" y="0"/>
                        <a:ext cx="5694620" cy="1058615"/>
                      </a:xfrm>
                      <a:prstGeom prst="rect">
                        <a:avLst/>
                      </a:prstGeom>
                    </pic:spPr>
                  </pic:pic>
                </a:graphicData>
              </a:graphic>
            </wp:inline>
          </w:drawing>
        </w:r>
      </w:ins>
    </w:p>
    <w:p w14:paraId="1F1ACFF9" w14:textId="6C0840FE" w:rsidR="00E745A5" w:rsidRDefault="00FC1E37" w:rsidP="00B2495B">
      <w:pPr>
        <w:pStyle w:val="Caption"/>
      </w:pPr>
      <w:bookmarkStart w:id="21" w:name="_Toc63416196"/>
      <w:r>
        <w:t xml:space="preserve">Figure </w:t>
      </w:r>
      <w:r w:rsidR="004F4865">
        <w:fldChar w:fldCharType="begin"/>
      </w:r>
      <w:r w:rsidR="004F4865">
        <w:instrText xml:space="preserve"> SEQ Figure \* ARABIC </w:instrText>
      </w:r>
      <w:r w:rsidR="004F4865">
        <w:fldChar w:fldCharType="separate"/>
      </w:r>
      <w:r w:rsidR="00B65864">
        <w:rPr>
          <w:noProof/>
        </w:rPr>
        <w:t>6</w:t>
      </w:r>
      <w:r w:rsidR="004F4865">
        <w:rPr>
          <w:noProof/>
        </w:rPr>
        <w:fldChar w:fldCharType="end"/>
      </w:r>
      <w:r>
        <w:t>. Configuration of a New Flow - Initial screen</w:t>
      </w:r>
      <w:bookmarkEnd w:id="21"/>
    </w:p>
    <w:p w14:paraId="674B2802" w14:textId="42FF6B61" w:rsidR="009A245D" w:rsidRDefault="009A245D" w:rsidP="009A245D">
      <w:pPr>
        <w:pStyle w:val="Heading4"/>
      </w:pPr>
      <w:r>
        <w:lastRenderedPageBreak/>
        <w:t>Flow Level Actions</w:t>
      </w:r>
    </w:p>
    <w:p w14:paraId="494AD348" w14:textId="121AE1D3" w:rsidR="009A245D" w:rsidRDefault="009A245D" w:rsidP="009A245D">
      <w:r>
        <w:t xml:space="preserve">The set of icons next to the Flow name are </w:t>
      </w:r>
      <w:r w:rsidR="00A209BB">
        <w:t>actions</w:t>
      </w:r>
      <w:r>
        <w:t xml:space="preserve"> at Flow level:</w:t>
      </w:r>
    </w:p>
    <w:p w14:paraId="4F29BCDA" w14:textId="43555DD4" w:rsidR="004205B7" w:rsidRDefault="00BD5F9D" w:rsidP="009A245D">
      <w:r>
        <w:rPr>
          <w:noProof/>
        </w:rPr>
        <w:drawing>
          <wp:inline distT="0" distB="0" distL="0" distR="0" wp14:anchorId="3CFD593F" wp14:editId="55372410">
            <wp:extent cx="1392072" cy="291886"/>
            <wp:effectExtent l="0" t="0" r="0" b="635"/>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pic:nvPicPr>
                  <pic:blipFill>
                    <a:blip r:embed="rId24"/>
                    <a:stretch>
                      <a:fillRect/>
                    </a:stretch>
                  </pic:blipFill>
                  <pic:spPr>
                    <a:xfrm>
                      <a:off x="0" y="0"/>
                      <a:ext cx="1499038" cy="314314"/>
                    </a:xfrm>
                    <a:prstGeom prst="rect">
                      <a:avLst/>
                    </a:prstGeom>
                  </pic:spPr>
                </pic:pic>
              </a:graphicData>
            </a:graphic>
          </wp:inline>
        </w:drawing>
      </w:r>
    </w:p>
    <w:tbl>
      <w:tblPr>
        <w:tblStyle w:val="TableGridLight1"/>
        <w:tblW w:w="0" w:type="auto"/>
        <w:tblInd w:w="720" w:type="dxa"/>
        <w:tblLook w:val="04A0" w:firstRow="1" w:lastRow="0" w:firstColumn="1" w:lastColumn="0" w:noHBand="0" w:noVBand="1"/>
      </w:tblPr>
      <w:tblGrid>
        <w:gridCol w:w="1273"/>
        <w:gridCol w:w="6648"/>
      </w:tblGrid>
      <w:tr w:rsidR="00B374F8" w14:paraId="731008DB" w14:textId="77777777" w:rsidTr="7CA060FC">
        <w:trPr>
          <w:cnfStyle w:val="100000000000" w:firstRow="1" w:lastRow="0" w:firstColumn="0" w:lastColumn="0" w:oddVBand="0" w:evenVBand="0" w:oddHBand="0" w:evenHBand="0" w:firstRowFirstColumn="0" w:firstRowLastColumn="0" w:lastRowFirstColumn="0" w:lastRowLastColumn="0"/>
        </w:trPr>
        <w:tc>
          <w:tcPr>
            <w:tcW w:w="1273" w:type="dxa"/>
          </w:tcPr>
          <w:p w14:paraId="69C43777" w14:textId="4ADF90FB" w:rsidR="00B374F8" w:rsidRDefault="00B374F8" w:rsidP="00DD2170">
            <w:pPr>
              <w:ind w:left="0"/>
            </w:pPr>
            <w:r>
              <w:t>Icon</w:t>
            </w:r>
          </w:p>
        </w:tc>
        <w:tc>
          <w:tcPr>
            <w:tcW w:w="6648" w:type="dxa"/>
          </w:tcPr>
          <w:p w14:paraId="75B670BD" w14:textId="77777777" w:rsidR="00B374F8" w:rsidRDefault="00B374F8" w:rsidP="00DD2170">
            <w:pPr>
              <w:ind w:left="0"/>
            </w:pPr>
            <w:r>
              <w:t>Description</w:t>
            </w:r>
          </w:p>
        </w:tc>
      </w:tr>
      <w:tr w:rsidR="00B374F8" w14:paraId="078397BE" w14:textId="77777777" w:rsidTr="7CA060FC">
        <w:tc>
          <w:tcPr>
            <w:tcW w:w="1273" w:type="dxa"/>
          </w:tcPr>
          <w:p w14:paraId="49309FB0" w14:textId="30B740ED" w:rsidR="00B374F8" w:rsidRDefault="6910FBA5" w:rsidP="00B374F8">
            <w:pPr>
              <w:ind w:left="0"/>
              <w:jc w:val="center"/>
            </w:pPr>
            <w:r>
              <w:rPr>
                <w:noProof/>
              </w:rPr>
              <w:drawing>
                <wp:inline distT="0" distB="0" distL="0" distR="0" wp14:anchorId="0142A2F6" wp14:editId="43383E67">
                  <wp:extent cx="259200" cy="237600"/>
                  <wp:effectExtent l="0" t="0" r="0" b="381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259200" cy="237600"/>
                          </a:xfrm>
                          <a:prstGeom prst="rect">
                            <a:avLst/>
                          </a:prstGeom>
                        </pic:spPr>
                      </pic:pic>
                    </a:graphicData>
                  </a:graphic>
                </wp:inline>
              </w:drawing>
            </w:r>
          </w:p>
        </w:tc>
        <w:tc>
          <w:tcPr>
            <w:tcW w:w="6648" w:type="dxa"/>
          </w:tcPr>
          <w:p w14:paraId="46034BE6" w14:textId="3FDF36C4" w:rsidR="00B374F8" w:rsidRDefault="008C4398" w:rsidP="00DD2170">
            <w:pPr>
              <w:ind w:left="0"/>
            </w:pPr>
            <w:r>
              <w:t>Edit</w:t>
            </w:r>
            <w:r w:rsidR="000A13B4">
              <w:t xml:space="preserve"> </w:t>
            </w:r>
            <w:r>
              <w:t xml:space="preserve">Flow: </w:t>
            </w:r>
            <w:r w:rsidR="000E3E28">
              <w:t>Change the</w:t>
            </w:r>
            <w:r w:rsidR="00A209BB">
              <w:t xml:space="preserve"> </w:t>
            </w:r>
            <w:r w:rsidR="00B374F8">
              <w:t>Flow Name and</w:t>
            </w:r>
            <w:r w:rsidR="000E3E28">
              <w:t>/or</w:t>
            </w:r>
            <w:r w:rsidR="00B374F8">
              <w:t xml:space="preserve"> Description. The Flow name and</w:t>
            </w:r>
            <w:r w:rsidR="000E3E28">
              <w:t>/or</w:t>
            </w:r>
            <w:r w:rsidR="00B374F8">
              <w:t xml:space="preserve"> the Flow description can be updated </w:t>
            </w:r>
            <w:r w:rsidR="000E3E28">
              <w:t xml:space="preserve">prior to </w:t>
            </w:r>
            <w:r w:rsidR="4EE451E4">
              <w:t>the Flow</w:t>
            </w:r>
            <w:r w:rsidR="4221015F">
              <w:t xml:space="preserve"> </w:t>
            </w:r>
            <w:r w:rsidR="00B374F8">
              <w:t xml:space="preserve">marked as </w:t>
            </w:r>
            <w:r w:rsidR="00B374F8" w:rsidRPr="2B4E3BF3">
              <w:rPr>
                <w:i/>
                <w:iCs/>
              </w:rPr>
              <w:t>Completed</w:t>
            </w:r>
            <w:r w:rsidR="00B374F8">
              <w:t>.</w:t>
            </w:r>
          </w:p>
        </w:tc>
      </w:tr>
      <w:tr w:rsidR="00B374F8" w14:paraId="72884650" w14:textId="77777777" w:rsidTr="7CA060FC">
        <w:tc>
          <w:tcPr>
            <w:tcW w:w="1273" w:type="dxa"/>
          </w:tcPr>
          <w:p w14:paraId="5E60F7B0" w14:textId="61AC0754" w:rsidR="00B374F8" w:rsidRDefault="6910FBA5" w:rsidP="00B374F8">
            <w:pPr>
              <w:ind w:left="0"/>
              <w:jc w:val="center"/>
            </w:pPr>
            <w:r>
              <w:rPr>
                <w:noProof/>
              </w:rPr>
              <w:drawing>
                <wp:inline distT="0" distB="0" distL="0" distR="0" wp14:anchorId="1FA217AE" wp14:editId="03A91BBB">
                  <wp:extent cx="252000" cy="244800"/>
                  <wp:effectExtent l="0" t="0" r="2540" b="0"/>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252000" cy="244800"/>
                          </a:xfrm>
                          <a:prstGeom prst="rect">
                            <a:avLst/>
                          </a:prstGeom>
                        </pic:spPr>
                      </pic:pic>
                    </a:graphicData>
                  </a:graphic>
                </wp:inline>
              </w:drawing>
            </w:r>
          </w:p>
        </w:tc>
        <w:tc>
          <w:tcPr>
            <w:tcW w:w="6648" w:type="dxa"/>
          </w:tcPr>
          <w:p w14:paraId="4703A972" w14:textId="7B6E0CB3" w:rsidR="00B374F8" w:rsidRDefault="00B374F8" w:rsidP="00DD2170">
            <w:pPr>
              <w:ind w:left="0"/>
            </w:pPr>
            <w:r>
              <w:t xml:space="preserve">Mark as </w:t>
            </w:r>
            <w:r w:rsidRPr="00B2495B">
              <w:rPr>
                <w:i/>
                <w:iCs/>
              </w:rPr>
              <w:t>Complete</w:t>
            </w:r>
            <w:r w:rsidR="001911F4">
              <w:t>:</w:t>
            </w:r>
            <w:r>
              <w:t xml:space="preserve"> Once the Flow configuration is complete</w:t>
            </w:r>
            <w:r w:rsidR="000E3E28">
              <w:t>d</w:t>
            </w:r>
            <w:r>
              <w:t xml:space="preserve">, use this icon to mark the Flow as </w:t>
            </w:r>
            <w:r w:rsidR="00E917C8" w:rsidRPr="2B4E3BF3">
              <w:rPr>
                <w:i/>
                <w:iCs/>
              </w:rPr>
              <w:t>C</w:t>
            </w:r>
            <w:r w:rsidRPr="2B4E3BF3">
              <w:rPr>
                <w:i/>
                <w:iCs/>
              </w:rPr>
              <w:t>ompleted</w:t>
            </w:r>
            <w:r>
              <w:t xml:space="preserve">. </w:t>
            </w:r>
            <w:r w:rsidR="00BD1B2A">
              <w:t xml:space="preserve">No further changes </w:t>
            </w:r>
            <w:r w:rsidR="7794180B">
              <w:t>can be made to a flow that is marked as Completed.</w:t>
            </w:r>
            <w:r w:rsidR="0014763C">
              <w:t xml:space="preserve"> </w:t>
            </w:r>
            <w:r w:rsidR="000E3E28">
              <w:t>T</w:t>
            </w:r>
            <w:r w:rsidR="0014763C">
              <w:t xml:space="preserve">he Flow is </w:t>
            </w:r>
            <w:r w:rsidR="00D85603">
              <w:t xml:space="preserve">now </w:t>
            </w:r>
            <w:r w:rsidR="0014763C">
              <w:t xml:space="preserve">available </w:t>
            </w:r>
            <w:r w:rsidR="00F45FE1">
              <w:t>to be</w:t>
            </w:r>
            <w:r w:rsidR="002F79D2">
              <w:t xml:space="preserve"> </w:t>
            </w:r>
            <w:r w:rsidR="0014763C">
              <w:t>associate</w:t>
            </w:r>
            <w:r w:rsidR="002F79D2">
              <w:t>d</w:t>
            </w:r>
            <w:r w:rsidR="0014763C">
              <w:t xml:space="preserve"> with an </w:t>
            </w:r>
            <w:r w:rsidR="00627CEB">
              <w:t>Activity</w:t>
            </w:r>
            <w:r w:rsidR="0014763C">
              <w:t xml:space="preserve"> in the </w:t>
            </w:r>
            <w:r w:rsidR="00627CEB">
              <w:t>Activity</w:t>
            </w:r>
            <w:r w:rsidR="0014763C">
              <w:t xml:space="preserve"> configuration screens.</w:t>
            </w:r>
          </w:p>
        </w:tc>
      </w:tr>
      <w:tr w:rsidR="00BD1B2A" w14:paraId="296189FA" w14:textId="77777777" w:rsidTr="7CA060FC">
        <w:tc>
          <w:tcPr>
            <w:tcW w:w="1273" w:type="dxa"/>
          </w:tcPr>
          <w:p w14:paraId="5B8D5C99" w14:textId="78BFEA59" w:rsidR="00BD1B2A" w:rsidRDefault="5733BD92" w:rsidP="00B374F8">
            <w:pPr>
              <w:ind w:left="0"/>
              <w:jc w:val="center"/>
              <w:rPr>
                <w:noProof/>
              </w:rPr>
            </w:pPr>
            <w:r>
              <w:rPr>
                <w:noProof/>
              </w:rPr>
              <w:drawing>
                <wp:inline distT="0" distB="0" distL="0" distR="0" wp14:anchorId="758E3EC2" wp14:editId="0C702A08">
                  <wp:extent cx="248400" cy="248400"/>
                  <wp:effectExtent l="0" t="0" r="5715" b="5715"/>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248400" cy="248400"/>
                          </a:xfrm>
                          <a:prstGeom prst="rect">
                            <a:avLst/>
                          </a:prstGeom>
                        </pic:spPr>
                      </pic:pic>
                    </a:graphicData>
                  </a:graphic>
                </wp:inline>
              </w:drawing>
            </w:r>
          </w:p>
        </w:tc>
        <w:tc>
          <w:tcPr>
            <w:tcW w:w="6648" w:type="dxa"/>
          </w:tcPr>
          <w:p w14:paraId="59263239" w14:textId="65501BE5" w:rsidR="00BD1B2A" w:rsidRDefault="00C551F8" w:rsidP="00DD2170">
            <w:pPr>
              <w:ind w:left="0"/>
            </w:pPr>
            <w:r>
              <w:t>Duplicate this Flow</w:t>
            </w:r>
            <w:r w:rsidR="008145FB">
              <w:t>: th</w:t>
            </w:r>
            <w:r w:rsidR="00BF4EFC">
              <w:t xml:space="preserve">is </w:t>
            </w:r>
            <w:r w:rsidR="008F59C0">
              <w:t xml:space="preserve">icon </w:t>
            </w:r>
            <w:r w:rsidR="00BF4EFC">
              <w:t>is used in order to create a new version of the Flow</w:t>
            </w:r>
            <w:r w:rsidR="008F59C0">
              <w:t xml:space="preserve">, starting as a clone </w:t>
            </w:r>
            <w:r w:rsidR="6F578DEC">
              <w:t>from</w:t>
            </w:r>
            <w:r w:rsidR="008F59C0">
              <w:t xml:space="preserve"> </w:t>
            </w:r>
            <w:r w:rsidR="0FBE464B">
              <w:t>a</w:t>
            </w:r>
            <w:r w:rsidR="3FFFB8CD">
              <w:t xml:space="preserve"> Draft or Completed</w:t>
            </w:r>
            <w:r w:rsidR="1626F4BA">
              <w:t xml:space="preserve"> Flow</w:t>
            </w:r>
            <w:r w:rsidR="7535A9C6">
              <w:t>.</w:t>
            </w:r>
            <w:r w:rsidR="00BF4EFC">
              <w:t xml:space="preserve"> The new version is created in </w:t>
            </w:r>
            <w:r w:rsidR="00E917C8" w:rsidRPr="2B4E3BF3">
              <w:rPr>
                <w:i/>
                <w:iCs/>
              </w:rPr>
              <w:t>D</w:t>
            </w:r>
            <w:r w:rsidR="00BF4EFC" w:rsidRPr="2B4E3BF3">
              <w:rPr>
                <w:i/>
                <w:iCs/>
              </w:rPr>
              <w:t>raft</w:t>
            </w:r>
            <w:r w:rsidR="00BF4EFC">
              <w:t xml:space="preserve"> </w:t>
            </w:r>
            <w:r w:rsidR="00ED0C0E">
              <w:t>status and</w:t>
            </w:r>
            <w:r w:rsidR="00BF4EFC">
              <w:t xml:space="preserve"> allows the </w:t>
            </w:r>
            <w:r w:rsidR="00E23D84">
              <w:t>user to change the details of the Flow</w:t>
            </w:r>
            <w:r w:rsidR="00A03CE4">
              <w:t xml:space="preserve"> in the new version</w:t>
            </w:r>
            <w:r w:rsidR="00E23D84">
              <w:t>.</w:t>
            </w:r>
          </w:p>
        </w:tc>
      </w:tr>
      <w:tr w:rsidR="004F7641" w14:paraId="7DFA76E7" w14:textId="77777777" w:rsidTr="7CA060FC">
        <w:tc>
          <w:tcPr>
            <w:tcW w:w="1273" w:type="dxa"/>
          </w:tcPr>
          <w:p w14:paraId="0E7B3488" w14:textId="670A004A" w:rsidR="004F7641" w:rsidRDefault="5733BD92" w:rsidP="00B374F8">
            <w:pPr>
              <w:ind w:left="0"/>
              <w:jc w:val="center"/>
              <w:rPr>
                <w:noProof/>
              </w:rPr>
            </w:pPr>
            <w:r>
              <w:rPr>
                <w:noProof/>
              </w:rPr>
              <w:drawing>
                <wp:inline distT="0" distB="0" distL="0" distR="0" wp14:anchorId="05B9FF09" wp14:editId="62EB1CDE">
                  <wp:extent cx="244800" cy="2556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244800" cy="255600"/>
                          </a:xfrm>
                          <a:prstGeom prst="rect">
                            <a:avLst/>
                          </a:prstGeom>
                        </pic:spPr>
                      </pic:pic>
                    </a:graphicData>
                  </a:graphic>
                </wp:inline>
              </w:drawing>
            </w:r>
          </w:p>
        </w:tc>
        <w:tc>
          <w:tcPr>
            <w:tcW w:w="6648" w:type="dxa"/>
          </w:tcPr>
          <w:p w14:paraId="279AF01E" w14:textId="69C67F12" w:rsidR="004F7641" w:rsidRDefault="00A03CE4" w:rsidP="00DD2170">
            <w:pPr>
              <w:ind w:left="0"/>
            </w:pPr>
            <w:r>
              <w:t xml:space="preserve">Save Flow As: </w:t>
            </w:r>
            <w:r w:rsidR="001911F4">
              <w:t xml:space="preserve">Use the “save as” </w:t>
            </w:r>
            <w:r w:rsidR="0037666C">
              <w:t xml:space="preserve">icon </w:t>
            </w:r>
            <w:r w:rsidR="001911F4">
              <w:t>to create a new Flow</w:t>
            </w:r>
            <w:r w:rsidR="00C43451">
              <w:t xml:space="preserve"> </w:t>
            </w:r>
            <w:r w:rsidR="001911F4">
              <w:t xml:space="preserve">in </w:t>
            </w:r>
            <w:r w:rsidR="00E917C8">
              <w:rPr>
                <w:i/>
                <w:iCs/>
              </w:rPr>
              <w:t>D</w:t>
            </w:r>
            <w:r w:rsidR="001911F4" w:rsidRPr="002E09CE">
              <w:rPr>
                <w:i/>
                <w:iCs/>
              </w:rPr>
              <w:t>raft</w:t>
            </w:r>
            <w:r w:rsidR="001911F4">
              <w:t xml:space="preserve"> status, that initially has the same details of the </w:t>
            </w:r>
            <w:r w:rsidR="004D72BB">
              <w:t xml:space="preserve">original Flow. The new Flow created is independent from the source </w:t>
            </w:r>
            <w:r w:rsidR="00C57CA2">
              <w:t xml:space="preserve">Flow. </w:t>
            </w:r>
          </w:p>
        </w:tc>
      </w:tr>
      <w:tr w:rsidR="007C63BB" w14:paraId="6EB1A39B" w14:textId="77777777" w:rsidTr="7CA060FC">
        <w:tc>
          <w:tcPr>
            <w:tcW w:w="1273" w:type="dxa"/>
          </w:tcPr>
          <w:p w14:paraId="409B9DAB" w14:textId="0F584832" w:rsidR="007C63BB" w:rsidRDefault="00AB2BE1" w:rsidP="00B374F8">
            <w:pPr>
              <w:ind w:left="0"/>
              <w:jc w:val="center"/>
              <w:rPr>
                <w:noProof/>
              </w:rPr>
            </w:pPr>
            <w:r>
              <w:rPr>
                <w:noProof/>
              </w:rPr>
              <w:drawing>
                <wp:inline distT="0" distB="0" distL="0" distR="0" wp14:anchorId="48D65EE2" wp14:editId="471BEE91">
                  <wp:extent cx="238608" cy="231791"/>
                  <wp:effectExtent l="0" t="0" r="3175" b="0"/>
                  <wp:docPr id="49"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con&#10;&#10;Description automatically generated"/>
                          <pic:cNvPicPr/>
                        </pic:nvPicPr>
                        <pic:blipFill>
                          <a:blip r:embed="rId29"/>
                          <a:stretch>
                            <a:fillRect/>
                          </a:stretch>
                        </pic:blipFill>
                        <pic:spPr>
                          <a:xfrm>
                            <a:off x="0" y="0"/>
                            <a:ext cx="248423" cy="241325"/>
                          </a:xfrm>
                          <a:prstGeom prst="rect">
                            <a:avLst/>
                          </a:prstGeom>
                        </pic:spPr>
                      </pic:pic>
                    </a:graphicData>
                  </a:graphic>
                </wp:inline>
              </w:drawing>
            </w:r>
          </w:p>
        </w:tc>
        <w:tc>
          <w:tcPr>
            <w:tcW w:w="6648" w:type="dxa"/>
          </w:tcPr>
          <w:p w14:paraId="2CFC861C" w14:textId="1365E98C" w:rsidR="007C63BB" w:rsidRDefault="0010444C" w:rsidP="00DD2170">
            <w:pPr>
              <w:ind w:left="0"/>
            </w:pPr>
            <w:ins w:id="22" w:author="Adi Dinur" w:date="2021-02-04T16:51:00Z">
              <w:r>
                <w:t>Export Flow: This icon serves in order to export the flow to a file. Use this option when you want to recreate this Flow in another environment, for example, when a Flow that was created in testing environment should be imported at the production environment. Read more about the Export/Import option at the dedicated section below.</w:t>
              </w:r>
            </w:ins>
          </w:p>
        </w:tc>
      </w:tr>
    </w:tbl>
    <w:p w14:paraId="40C1C570" w14:textId="2BA3BEA1" w:rsidR="00C517E1" w:rsidRDefault="003A3D98" w:rsidP="003A3D98">
      <w:pPr>
        <w:pStyle w:val="Heading5"/>
        <w:rPr>
          <w:ins w:id="23" w:author="Adi Dinur" w:date="2021-02-05T07:40:00Z"/>
        </w:rPr>
      </w:pPr>
      <w:ins w:id="24" w:author="Adi Dinur" w:date="2021-02-05T07:40:00Z">
        <w:r>
          <w:t>Export and Import Flow</w:t>
        </w:r>
      </w:ins>
    </w:p>
    <w:p w14:paraId="43D4FE87" w14:textId="12D0FC87" w:rsidR="003A3D98" w:rsidRDefault="004F0D3D" w:rsidP="003A3D98">
      <w:pPr>
        <w:rPr>
          <w:ins w:id="25" w:author="Adi Dinur" w:date="2021-02-05T07:41:00Z"/>
        </w:rPr>
      </w:pPr>
      <w:ins w:id="26" w:author="Adi Dinur" w:date="2021-02-05T07:40:00Z">
        <w:r>
          <w:t>Flows that are generated in one en</w:t>
        </w:r>
        <w:r w:rsidR="003D795E">
          <w:t>vironment ca</w:t>
        </w:r>
      </w:ins>
      <w:ins w:id="27" w:author="Adi Dinur" w:date="2021-02-05T07:41:00Z">
        <w:r w:rsidR="003D795E">
          <w:t xml:space="preserve">n be exported and then imported at another environment. </w:t>
        </w:r>
      </w:ins>
    </w:p>
    <w:p w14:paraId="76746FA7" w14:textId="4A4C11E6" w:rsidR="003D795E" w:rsidRDefault="003D795E" w:rsidP="003A3D98">
      <w:pPr>
        <w:rPr>
          <w:ins w:id="28" w:author="Adi Dinur" w:date="2021-02-05T07:43:00Z"/>
        </w:rPr>
      </w:pPr>
      <w:ins w:id="29" w:author="Adi Dinur" w:date="2021-02-05T07:41:00Z">
        <w:r>
          <w:t xml:space="preserve">This functionality </w:t>
        </w:r>
        <w:r w:rsidR="00FE5FF8">
          <w:t>allows you to create a Flow</w:t>
        </w:r>
      </w:ins>
      <w:ins w:id="30" w:author="Adi Dinur" w:date="2021-02-05T07:42:00Z">
        <w:r w:rsidR="00FE5FF8">
          <w:t xml:space="preserve"> and test it in one environment and then transfer the Flow without any effort to a higher environment such as </w:t>
        </w:r>
      </w:ins>
      <w:ins w:id="31" w:author="Adi Dinur" w:date="2021-02-05T10:54:00Z">
        <w:r w:rsidR="003959A1">
          <w:t>Acceptance</w:t>
        </w:r>
      </w:ins>
      <w:ins w:id="32" w:author="Adi Dinur" w:date="2021-02-05T07:42:00Z">
        <w:r w:rsidR="00FE5FF8">
          <w:t xml:space="preserve"> Test and later Production environment. </w:t>
        </w:r>
      </w:ins>
    </w:p>
    <w:p w14:paraId="04174BA0" w14:textId="3E6B0B74" w:rsidR="0052227E" w:rsidRDefault="00FD212B" w:rsidP="0052227E">
      <w:pPr>
        <w:rPr>
          <w:ins w:id="33" w:author="Adi Dinur" w:date="2021-02-05T07:45:00Z"/>
        </w:rPr>
      </w:pPr>
      <w:ins w:id="34" w:author="Adi Dinur" w:date="2021-02-05T07:43:00Z">
        <w:r w:rsidRPr="00614FB1">
          <w:rPr>
            <w:b/>
            <w:bCs/>
            <w:rPrChange w:id="35" w:author="Adi Dinur" w:date="2021-02-05T08:06:00Z">
              <w:rPr/>
            </w:rPrChange>
          </w:rPr>
          <w:t>To export a Flow</w:t>
        </w:r>
        <w:r>
          <w:t xml:space="preserve"> – click the </w:t>
        </w:r>
      </w:ins>
      <w:ins w:id="36" w:author="Adi Dinur" w:date="2021-02-05T07:44:00Z">
        <w:r w:rsidR="00221957">
          <w:rPr>
            <w:noProof/>
          </w:rPr>
          <w:drawing>
            <wp:inline distT="0" distB="0" distL="0" distR="0" wp14:anchorId="5EE2AEA0" wp14:editId="0496547E">
              <wp:extent cx="177566" cy="172493"/>
              <wp:effectExtent l="0" t="0" r="635" b="5715"/>
              <wp:docPr id="933063489" name="Picture 9330634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3489" name="Picture 933063489" descr="Icon&#10;&#10;Description automatically generated"/>
                      <pic:cNvPicPr/>
                    </pic:nvPicPr>
                    <pic:blipFill>
                      <a:blip r:embed="rId29"/>
                      <a:stretch>
                        <a:fillRect/>
                      </a:stretch>
                    </pic:blipFill>
                    <pic:spPr>
                      <a:xfrm>
                        <a:off x="0" y="0"/>
                        <a:ext cx="182856" cy="177632"/>
                      </a:xfrm>
                      <a:prstGeom prst="rect">
                        <a:avLst/>
                      </a:prstGeom>
                    </pic:spPr>
                  </pic:pic>
                </a:graphicData>
              </a:graphic>
            </wp:inline>
          </w:drawing>
        </w:r>
        <w:r w:rsidR="00221957">
          <w:t xml:space="preserve"> icon, located at the upper-left corner of the Flow screen. </w:t>
        </w:r>
      </w:ins>
      <w:ins w:id="37" w:author="Adi Dinur" w:date="2021-02-10T16:09:00Z">
        <w:r w:rsidR="002B1699">
          <w:rPr>
            <w:rFonts w:ascii="Helvetica Neue" w:hAnsi="Helvetica Neue"/>
            <w:color w:val="333333"/>
            <w:shd w:val="clear" w:color="auto" w:fill="FFFFFF"/>
          </w:rPr>
          <w:t>This creates a json file containing the Flow configuration, which can be imported at the target environment.</w:t>
        </w:r>
      </w:ins>
    </w:p>
    <w:p w14:paraId="14F547B5" w14:textId="49547CFB" w:rsidR="00FD212B" w:rsidRDefault="0052227E" w:rsidP="0052227E">
      <w:pPr>
        <w:rPr>
          <w:ins w:id="38" w:author="Adi Dinur" w:date="2021-02-05T07:47:00Z"/>
        </w:rPr>
      </w:pPr>
      <w:ins w:id="39" w:author="Adi Dinur" w:date="2021-02-05T07:45:00Z">
        <w:r w:rsidRPr="00614FB1">
          <w:rPr>
            <w:b/>
            <w:bCs/>
            <w:rPrChange w:id="40" w:author="Adi Dinur" w:date="2021-02-05T08:06:00Z">
              <w:rPr/>
            </w:rPrChange>
          </w:rPr>
          <w:t>To import a Flow</w:t>
        </w:r>
        <w:r>
          <w:t xml:space="preserve"> – at the target environment, </w:t>
        </w:r>
      </w:ins>
      <w:ins w:id="41" w:author="Adi Dinur" w:date="2021-02-05T07:46:00Z">
        <w:r w:rsidR="00E823DC">
          <w:t xml:space="preserve">at the Flow List screen, use the option </w:t>
        </w:r>
        <w:r w:rsidR="00E823DC">
          <w:rPr>
            <w:noProof/>
          </w:rPr>
          <w:drawing>
            <wp:inline distT="0" distB="0" distL="0" distR="0" wp14:anchorId="56B26519" wp14:editId="595ED619">
              <wp:extent cx="743803" cy="173313"/>
              <wp:effectExtent l="0" t="0" r="0" b="5080"/>
              <wp:docPr id="933063492" name="Picture 9330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3492" name="Picture 933063492"/>
                      <pic:cNvPicPr/>
                    </pic:nvPicPr>
                    <pic:blipFill>
                      <a:blip r:embed="rId30"/>
                      <a:stretch>
                        <a:fillRect/>
                      </a:stretch>
                    </pic:blipFill>
                    <pic:spPr>
                      <a:xfrm>
                        <a:off x="0" y="0"/>
                        <a:ext cx="829333" cy="193242"/>
                      </a:xfrm>
                      <a:prstGeom prst="rect">
                        <a:avLst/>
                      </a:prstGeom>
                    </pic:spPr>
                  </pic:pic>
                </a:graphicData>
              </a:graphic>
            </wp:inline>
          </w:drawing>
        </w:r>
      </w:ins>
      <w:ins w:id="42" w:author="Adi Dinur" w:date="2021-02-05T07:47:00Z">
        <w:r w:rsidR="00E823DC">
          <w:t xml:space="preserve">, located at the upper-right corner of the screen. </w:t>
        </w:r>
      </w:ins>
    </w:p>
    <w:p w14:paraId="67A798D5" w14:textId="77777777" w:rsidR="005B6A98" w:rsidRDefault="008056E8" w:rsidP="0052227E">
      <w:pPr>
        <w:rPr>
          <w:ins w:id="43" w:author="Adi Dinur" w:date="2021-02-10T16:33:00Z"/>
        </w:rPr>
      </w:pPr>
      <w:ins w:id="44" w:author="Adi Dinur" w:date="2021-02-05T07:47:00Z">
        <w:r>
          <w:t xml:space="preserve">As a result, a pop-up window is presented, </w:t>
        </w:r>
      </w:ins>
      <w:ins w:id="45" w:author="Adi Dinur" w:date="2021-02-05T07:51:00Z">
        <w:r w:rsidR="002D5188">
          <w:t>where th</w:t>
        </w:r>
        <w:r w:rsidR="00793DB6">
          <w:t>e inf</w:t>
        </w:r>
      </w:ins>
      <w:ins w:id="46" w:author="Adi Dinur" w:date="2021-02-05T07:52:00Z">
        <w:r w:rsidR="00793DB6">
          <w:t xml:space="preserve">ormation for the import activity is defined. </w:t>
        </w:r>
      </w:ins>
    </w:p>
    <w:p w14:paraId="26569427" w14:textId="284E3EBA" w:rsidR="005B6A98" w:rsidRDefault="005B6A98" w:rsidP="0052227E">
      <w:pPr>
        <w:rPr>
          <w:ins w:id="47" w:author="Adi Dinur" w:date="2021-02-10T16:33:00Z"/>
        </w:rPr>
      </w:pPr>
      <w:ins w:id="48" w:author="Adi Dinur" w:date="2021-02-10T16:33:00Z">
        <w:r>
          <w:rPr>
            <w:noProof/>
          </w:rPr>
          <w:lastRenderedPageBreak/>
          <w:drawing>
            <wp:inline distT="0" distB="0" distL="0" distR="0" wp14:anchorId="5CC93C69" wp14:editId="28646AC6">
              <wp:extent cx="4983323" cy="5170198"/>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1"/>
                      <a:stretch>
                        <a:fillRect/>
                      </a:stretch>
                    </pic:blipFill>
                    <pic:spPr>
                      <a:xfrm>
                        <a:off x="0" y="0"/>
                        <a:ext cx="4992548" cy="5179769"/>
                      </a:xfrm>
                      <a:prstGeom prst="rect">
                        <a:avLst/>
                      </a:prstGeom>
                    </pic:spPr>
                  </pic:pic>
                </a:graphicData>
              </a:graphic>
            </wp:inline>
          </w:drawing>
        </w:r>
      </w:ins>
    </w:p>
    <w:p w14:paraId="494B8293" w14:textId="239F0384" w:rsidR="008056E8" w:rsidRDefault="00793DB6" w:rsidP="0052227E">
      <w:pPr>
        <w:rPr>
          <w:ins w:id="49" w:author="Adi Dinur" w:date="2021-02-05T07:48:00Z"/>
        </w:rPr>
      </w:pPr>
      <w:ins w:id="50" w:author="Adi Dinur" w:date="2021-02-05T07:52:00Z">
        <w:r>
          <w:t xml:space="preserve">First, Choose the file </w:t>
        </w:r>
      </w:ins>
      <w:ins w:id="51" w:author="Adi Dinur" w:date="2021-02-05T07:47:00Z">
        <w:r w:rsidR="00360B82">
          <w:t>that contains the Flow configuratio</w:t>
        </w:r>
      </w:ins>
      <w:ins w:id="52" w:author="Adi Dinur" w:date="2021-02-05T07:48:00Z">
        <w:r w:rsidR="00360B82">
          <w:t>n (that was generated as a result of the export at the previous step).</w:t>
        </w:r>
      </w:ins>
    </w:p>
    <w:p w14:paraId="6332E728" w14:textId="3D6AE911" w:rsidR="00360B82" w:rsidRDefault="00360B82" w:rsidP="0052227E">
      <w:pPr>
        <w:rPr>
          <w:ins w:id="53" w:author="Adi Dinur" w:date="2021-02-05T07:49:00Z"/>
        </w:rPr>
      </w:pPr>
      <w:ins w:id="54" w:author="Adi Dinur" w:date="2021-02-05T07:48:00Z">
        <w:r>
          <w:t xml:space="preserve">Once the file was selected, the DPM loads the configuration, identifies the Flow name and version </w:t>
        </w:r>
      </w:ins>
      <w:ins w:id="55" w:author="Adi Dinur" w:date="2021-02-05T07:49:00Z">
        <w:r w:rsidR="00B65864">
          <w:t xml:space="preserve">of the imported Flow, and present the information to the user: </w:t>
        </w:r>
      </w:ins>
    </w:p>
    <w:p w14:paraId="750F7CC0" w14:textId="77777777" w:rsidR="00B65864" w:rsidRDefault="00B65864">
      <w:pPr>
        <w:keepNext/>
        <w:rPr>
          <w:ins w:id="56" w:author="Adi Dinur" w:date="2021-02-05T07:50:00Z"/>
        </w:rPr>
        <w:pPrChange w:id="57" w:author="Adi Dinur" w:date="2021-02-05T07:50:00Z">
          <w:pPr/>
        </w:pPrChange>
      </w:pPr>
      <w:ins w:id="58" w:author="Adi Dinur" w:date="2021-02-05T07:49:00Z">
        <w:r>
          <w:rPr>
            <w:noProof/>
          </w:rPr>
          <w:lastRenderedPageBreak/>
          <w:drawing>
            <wp:inline distT="0" distB="0" distL="0" distR="0" wp14:anchorId="47CBB8B5" wp14:editId="6996540C">
              <wp:extent cx="4887167" cy="5082445"/>
              <wp:effectExtent l="0" t="0" r="2540" b="0"/>
              <wp:docPr id="933063493" name="Picture 9330634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3493" name="Picture 933063493" descr="Graphical user interface&#10;&#10;Description automatically generated"/>
                      <pic:cNvPicPr/>
                    </pic:nvPicPr>
                    <pic:blipFill>
                      <a:blip r:embed="rId32"/>
                      <a:stretch>
                        <a:fillRect/>
                      </a:stretch>
                    </pic:blipFill>
                    <pic:spPr>
                      <a:xfrm>
                        <a:off x="0" y="0"/>
                        <a:ext cx="4902888" cy="5098794"/>
                      </a:xfrm>
                      <a:prstGeom prst="rect">
                        <a:avLst/>
                      </a:prstGeom>
                    </pic:spPr>
                  </pic:pic>
                </a:graphicData>
              </a:graphic>
            </wp:inline>
          </w:drawing>
        </w:r>
      </w:ins>
    </w:p>
    <w:p w14:paraId="497BFB81" w14:textId="6DFAB031" w:rsidR="00B65864" w:rsidRDefault="00B65864" w:rsidP="00B65864">
      <w:pPr>
        <w:pStyle w:val="Caption"/>
        <w:rPr>
          <w:ins w:id="59" w:author="Adi Dinur" w:date="2021-02-05T07:52:00Z"/>
        </w:rPr>
      </w:pPr>
      <w:bookmarkStart w:id="60" w:name="_Toc63416197"/>
      <w:ins w:id="61" w:author="Adi Dinur" w:date="2021-02-05T07:50:00Z">
        <w:r>
          <w:t xml:space="preserve">Figure </w:t>
        </w:r>
        <w:r>
          <w:fldChar w:fldCharType="begin"/>
        </w:r>
        <w:r>
          <w:instrText xml:space="preserve"> SEQ Figure \* ARABIC </w:instrText>
        </w:r>
      </w:ins>
      <w:r>
        <w:fldChar w:fldCharType="separate"/>
      </w:r>
      <w:ins w:id="62" w:author="Adi Dinur" w:date="2021-02-05T07:50:00Z">
        <w:r>
          <w:rPr>
            <w:noProof/>
          </w:rPr>
          <w:t>7</w:t>
        </w:r>
        <w:r>
          <w:fldChar w:fldCharType="end"/>
        </w:r>
        <w:r>
          <w:t>. Import Flow Example</w:t>
        </w:r>
      </w:ins>
      <w:bookmarkEnd w:id="60"/>
    </w:p>
    <w:p w14:paraId="45463E90" w14:textId="6BF7947F" w:rsidR="00793DB6" w:rsidRDefault="00552C61" w:rsidP="00793DB6">
      <w:pPr>
        <w:rPr>
          <w:ins w:id="63" w:author="Adi Dinur" w:date="2021-02-05T08:05:00Z"/>
        </w:rPr>
      </w:pPr>
      <w:ins w:id="64" w:author="Adi Dinur" w:date="2021-02-05T07:55:00Z">
        <w:r>
          <w:t xml:space="preserve">Before </w:t>
        </w:r>
        <w:r w:rsidR="001F3844">
          <w:t>confirming the impor</w:t>
        </w:r>
      </w:ins>
      <w:ins w:id="65" w:author="Adi Dinur" w:date="2021-02-05T07:56:00Z">
        <w:r w:rsidR="001F3844">
          <w:t>t, you</w:t>
        </w:r>
      </w:ins>
      <w:ins w:id="66" w:author="Adi Dinur" w:date="2021-02-05T07:52:00Z">
        <w:r w:rsidR="00793DB6">
          <w:t xml:space="preserve"> can change the Flow name and version. If </w:t>
        </w:r>
      </w:ins>
      <w:ins w:id="67" w:author="Adi Dinur" w:date="2021-02-05T07:53:00Z">
        <w:r w:rsidR="00793DB6">
          <w:t>the purpose is to</w:t>
        </w:r>
        <w:r w:rsidR="007B28A9">
          <w:t xml:space="preserve"> update the definitions of a Flow and version that already exists in the target</w:t>
        </w:r>
      </w:ins>
      <w:ins w:id="68" w:author="Adi Dinur" w:date="2021-02-05T07:56:00Z">
        <w:r w:rsidR="001F3844">
          <w:t xml:space="preserve"> environment - Define</w:t>
        </w:r>
      </w:ins>
      <w:ins w:id="69" w:author="Adi Dinur" w:date="2021-02-05T07:55:00Z">
        <w:r>
          <w:t xml:space="preserve"> the same name and version as the Flow you would like to </w:t>
        </w:r>
      </w:ins>
      <w:ins w:id="70" w:author="Adi Dinur" w:date="2021-02-05T10:54:00Z">
        <w:r w:rsidR="008E2790">
          <w:t>update and</w:t>
        </w:r>
      </w:ins>
      <w:ins w:id="71" w:author="Adi Dinur" w:date="2021-02-05T07:56:00Z">
        <w:r w:rsidR="008D10F4">
          <w:t xml:space="preserve"> turn on the override indicator</w:t>
        </w:r>
      </w:ins>
      <w:ins w:id="72" w:author="Adi Dinur" w:date="2021-02-05T07:57:00Z">
        <w:r w:rsidR="008D10F4">
          <w:t xml:space="preserve">: </w:t>
        </w:r>
      </w:ins>
      <w:ins w:id="73" w:author="Adi Dinur" w:date="2021-02-05T08:05:00Z">
        <w:r w:rsidR="000F399B">
          <w:rPr>
            <w:noProof/>
          </w:rPr>
          <w:drawing>
            <wp:inline distT="0" distB="0" distL="0" distR="0" wp14:anchorId="16E8601F" wp14:editId="640C6EA6">
              <wp:extent cx="580030" cy="149895"/>
              <wp:effectExtent l="0" t="0" r="4445" b="2540"/>
              <wp:docPr id="933063494" name="Picture 9330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3494" name="Picture 933063494"/>
                      <pic:cNvPicPr/>
                    </pic:nvPicPr>
                    <pic:blipFill>
                      <a:blip r:embed="rId33"/>
                      <a:stretch>
                        <a:fillRect/>
                      </a:stretch>
                    </pic:blipFill>
                    <pic:spPr>
                      <a:xfrm>
                        <a:off x="0" y="0"/>
                        <a:ext cx="626638" cy="161940"/>
                      </a:xfrm>
                      <a:prstGeom prst="rect">
                        <a:avLst/>
                      </a:prstGeom>
                    </pic:spPr>
                  </pic:pic>
                </a:graphicData>
              </a:graphic>
            </wp:inline>
          </w:drawing>
        </w:r>
        <w:r w:rsidR="00614FB1">
          <w:t>.</w:t>
        </w:r>
      </w:ins>
    </w:p>
    <w:p w14:paraId="306238E4" w14:textId="62A428AF" w:rsidR="00614FB1" w:rsidRDefault="00135BD0" w:rsidP="00793DB6">
      <w:pPr>
        <w:rPr>
          <w:ins w:id="74" w:author="Adi Dinur" w:date="2021-02-05T08:05:00Z"/>
        </w:rPr>
      </w:pPr>
      <w:ins w:id="75" w:author="Adi Dinur" w:date="2021-02-05T08:06:00Z">
        <w:r>
          <w:t>When needed, the</w:t>
        </w:r>
      </w:ins>
      <w:ins w:id="76" w:author="Adi Dinur" w:date="2021-02-05T08:07:00Z">
        <w:r>
          <w:t xml:space="preserve"> Flow configuration </w:t>
        </w:r>
      </w:ins>
      <w:ins w:id="77" w:author="Adi Dinur" w:date="2021-02-05T08:06:00Z">
        <w:r>
          <w:t xml:space="preserve">can be edited </w:t>
        </w:r>
      </w:ins>
      <w:ins w:id="78" w:author="Adi Dinur" w:date="2021-02-05T08:07:00Z">
        <w:r>
          <w:t>manually before the import,</w:t>
        </w:r>
      </w:ins>
      <w:ins w:id="79" w:author="Adi Dinur" w:date="2021-02-05T10:01:00Z">
        <w:r w:rsidR="0098187A">
          <w:t xml:space="preserve"> by changing the </w:t>
        </w:r>
        <w:r w:rsidR="00002755">
          <w:t>content of the json file or editing th</w:t>
        </w:r>
      </w:ins>
      <w:ins w:id="80" w:author="Adi Dinur" w:date="2021-02-05T10:02:00Z">
        <w:r w:rsidR="00002755">
          <w:t>e json when it is presented on the screen.</w:t>
        </w:r>
        <w:r w:rsidR="001B023B">
          <w:t xml:space="preserve"> This </w:t>
        </w:r>
      </w:ins>
      <w:ins w:id="81" w:author="Adi Dinur" w:date="2021-02-05T10:03:00Z">
        <w:r w:rsidR="001B023B">
          <w:t xml:space="preserve">editing should be done with care in order not to create invalid scenario or invalid </w:t>
        </w:r>
        <w:r w:rsidR="00A92C8F">
          <w:t xml:space="preserve">json structure. </w:t>
        </w:r>
      </w:ins>
    </w:p>
    <w:p w14:paraId="62913C9D" w14:textId="01A4422D" w:rsidR="000F399B" w:rsidRPr="00793DB6" w:rsidRDefault="00614FB1">
      <w:pPr>
        <w:pStyle w:val="Heading5"/>
        <w:pPrChange w:id="82" w:author="Adi Dinur" w:date="2021-02-05T08:05:00Z">
          <w:pPr>
            <w:ind w:left="0"/>
          </w:pPr>
        </w:pPrChange>
      </w:pPr>
      <w:ins w:id="83" w:author="Adi Dinur" w:date="2021-02-05T08:05:00Z">
        <w:r>
          <w:t>Flow general information</w:t>
        </w:r>
      </w:ins>
    </w:p>
    <w:p w14:paraId="2BF09571" w14:textId="267D14B6" w:rsidR="008B57B4" w:rsidRDefault="008B57B4" w:rsidP="00C517E1">
      <w:r>
        <w:t xml:space="preserve">At the upper-right corner of the Flow screen, the </w:t>
      </w:r>
      <w:r w:rsidR="00B1621C">
        <w:t xml:space="preserve">system </w:t>
      </w:r>
      <w:r w:rsidR="00E917C8">
        <w:t xml:space="preserve">shows Flow </w:t>
      </w:r>
      <w:r w:rsidR="00CC5B38">
        <w:t xml:space="preserve">information: </w:t>
      </w:r>
    </w:p>
    <w:p w14:paraId="0B2C61B7" w14:textId="2B200933" w:rsidR="00AE5EF3" w:rsidRDefault="1076BAE2" w:rsidP="00C517E1">
      <w:r>
        <w:rPr>
          <w:noProof/>
        </w:rPr>
        <w:drawing>
          <wp:inline distT="0" distB="0" distL="0" distR="0" wp14:anchorId="1CED6338" wp14:editId="626C62E9">
            <wp:extent cx="1118382" cy="550718"/>
            <wp:effectExtent l="0" t="0" r="0" b="0"/>
            <wp:docPr id="30" name="Picture 3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1118382" cy="550718"/>
                    </a:xfrm>
                    <a:prstGeom prst="rect">
                      <a:avLst/>
                    </a:prstGeom>
                  </pic:spPr>
                </pic:pic>
              </a:graphicData>
            </a:graphic>
          </wp:inline>
        </w:drawing>
      </w:r>
    </w:p>
    <w:p w14:paraId="070DAA45" w14:textId="26A2B4A0" w:rsidR="00B85B13" w:rsidRDefault="00B85B13" w:rsidP="00C517E1">
      <w:r>
        <w:lastRenderedPageBreak/>
        <w:t xml:space="preserve">Each information item is described by the next table. </w:t>
      </w:r>
    </w:p>
    <w:p w14:paraId="4AF82695" w14:textId="77777777" w:rsidR="00B85B13" w:rsidRDefault="00B85B13" w:rsidP="00C517E1"/>
    <w:tbl>
      <w:tblPr>
        <w:tblStyle w:val="TableGridLight1"/>
        <w:tblW w:w="0" w:type="auto"/>
        <w:tblInd w:w="720" w:type="dxa"/>
        <w:tblLook w:val="04A0" w:firstRow="1" w:lastRow="0" w:firstColumn="1" w:lastColumn="0" w:noHBand="0" w:noVBand="1"/>
      </w:tblPr>
      <w:tblGrid>
        <w:gridCol w:w="1555"/>
        <w:gridCol w:w="6648"/>
      </w:tblGrid>
      <w:tr w:rsidR="0056544E" w14:paraId="30915B87" w14:textId="77777777" w:rsidTr="3DD4AA2A">
        <w:trPr>
          <w:cnfStyle w:val="100000000000" w:firstRow="1" w:lastRow="0" w:firstColumn="0" w:lastColumn="0" w:oddVBand="0" w:evenVBand="0" w:oddHBand="0" w:evenHBand="0" w:firstRowFirstColumn="0" w:firstRowLastColumn="0" w:lastRowFirstColumn="0" w:lastRowLastColumn="0"/>
        </w:trPr>
        <w:tc>
          <w:tcPr>
            <w:tcW w:w="1273" w:type="dxa"/>
          </w:tcPr>
          <w:p w14:paraId="38A7C40C" w14:textId="048FCBBE" w:rsidR="0056544E" w:rsidRDefault="0056544E" w:rsidP="00DD2170">
            <w:pPr>
              <w:ind w:left="0"/>
            </w:pPr>
            <w:r>
              <w:t>Information</w:t>
            </w:r>
          </w:p>
        </w:tc>
        <w:tc>
          <w:tcPr>
            <w:tcW w:w="6648" w:type="dxa"/>
          </w:tcPr>
          <w:p w14:paraId="1718E18B" w14:textId="77777777" w:rsidR="0056544E" w:rsidRDefault="0056544E" w:rsidP="00DD2170">
            <w:pPr>
              <w:ind w:left="0"/>
            </w:pPr>
            <w:r>
              <w:t>Description</w:t>
            </w:r>
          </w:p>
        </w:tc>
      </w:tr>
      <w:tr w:rsidR="0056544E" w14:paraId="2CDB697F" w14:textId="77777777" w:rsidTr="3DD4AA2A">
        <w:tc>
          <w:tcPr>
            <w:tcW w:w="1273" w:type="dxa"/>
          </w:tcPr>
          <w:p w14:paraId="53710F33" w14:textId="0E696D84" w:rsidR="0056544E" w:rsidRPr="0056544E" w:rsidRDefault="0056544E" w:rsidP="0056544E">
            <w:pPr>
              <w:ind w:left="0"/>
              <w:jc w:val="left"/>
            </w:pPr>
            <w:r w:rsidRPr="0056544E">
              <w:t>Version</w:t>
            </w:r>
          </w:p>
        </w:tc>
        <w:tc>
          <w:tcPr>
            <w:tcW w:w="6648" w:type="dxa"/>
          </w:tcPr>
          <w:p w14:paraId="33610A78" w14:textId="5464ACC8" w:rsidR="0056544E" w:rsidRDefault="0056544E" w:rsidP="00DD2170">
            <w:pPr>
              <w:ind w:left="0"/>
            </w:pPr>
            <w:r>
              <w:t>The Flow Version.</w:t>
            </w:r>
          </w:p>
        </w:tc>
      </w:tr>
      <w:tr w:rsidR="0056544E" w14:paraId="6AD00320" w14:textId="77777777" w:rsidTr="3DD4AA2A">
        <w:tc>
          <w:tcPr>
            <w:tcW w:w="1273" w:type="dxa"/>
          </w:tcPr>
          <w:p w14:paraId="786B070C" w14:textId="6D321C57" w:rsidR="0056544E" w:rsidRPr="0056544E" w:rsidRDefault="0056544E" w:rsidP="0056544E">
            <w:pPr>
              <w:ind w:left="0"/>
              <w:jc w:val="left"/>
            </w:pPr>
            <w:r w:rsidRPr="0056544E">
              <w:t>Status</w:t>
            </w:r>
          </w:p>
        </w:tc>
        <w:tc>
          <w:tcPr>
            <w:tcW w:w="6648" w:type="dxa"/>
          </w:tcPr>
          <w:p w14:paraId="3CFA565D" w14:textId="7F05D810" w:rsidR="0056544E" w:rsidRPr="0056544E" w:rsidRDefault="00C43451" w:rsidP="00DD2170">
            <w:pPr>
              <w:ind w:left="0"/>
              <w:rPr>
                <w:b/>
                <w:bCs/>
              </w:rPr>
            </w:pPr>
            <w:r>
              <w:t>Indicated as</w:t>
            </w:r>
            <w:r w:rsidR="58FACA62">
              <w:t xml:space="preserve"> </w:t>
            </w:r>
            <w:r w:rsidR="04F12DF7">
              <w:t>“Draft” or “Completed”.</w:t>
            </w:r>
          </w:p>
        </w:tc>
      </w:tr>
      <w:tr w:rsidR="0056544E" w14:paraId="7535554C" w14:textId="77777777" w:rsidTr="3DD4AA2A">
        <w:tc>
          <w:tcPr>
            <w:tcW w:w="1273" w:type="dxa"/>
          </w:tcPr>
          <w:p w14:paraId="4914DE8E" w14:textId="3A395033" w:rsidR="0056544E" w:rsidRPr="0056544E" w:rsidRDefault="0056544E" w:rsidP="0056544E">
            <w:pPr>
              <w:ind w:left="0"/>
              <w:jc w:val="left"/>
              <w:rPr>
                <w:noProof/>
              </w:rPr>
            </w:pPr>
            <w:r w:rsidRPr="0056544E">
              <w:t>Business Days</w:t>
            </w:r>
          </w:p>
        </w:tc>
        <w:tc>
          <w:tcPr>
            <w:tcW w:w="6648" w:type="dxa"/>
          </w:tcPr>
          <w:p w14:paraId="40AAD836" w14:textId="7BC7FA2B" w:rsidR="0056544E" w:rsidRPr="0056544E" w:rsidRDefault="00C43451" w:rsidP="00DD2170">
            <w:pPr>
              <w:ind w:left="0"/>
              <w:rPr>
                <w:b/>
                <w:bCs/>
              </w:rPr>
            </w:pPr>
            <w:r>
              <w:t xml:space="preserve">The duration, in business days, </w:t>
            </w:r>
            <w:r w:rsidR="5AD558BB">
              <w:t xml:space="preserve">needed to complete all the tasks in </w:t>
            </w:r>
            <w:r>
              <w:t>the flow</w:t>
            </w:r>
            <w:r w:rsidR="31CACCEA">
              <w:t>.</w:t>
            </w:r>
            <w:r>
              <w:t xml:space="preserve"> </w:t>
            </w:r>
            <w:r w:rsidR="04F12DF7">
              <w:t xml:space="preserve"> Th</w:t>
            </w:r>
            <w:r>
              <w:t xml:space="preserve">e </w:t>
            </w:r>
            <w:r w:rsidR="04F12DF7">
              <w:t xml:space="preserve">number </w:t>
            </w:r>
            <w:r>
              <w:t xml:space="preserve">of business days </w:t>
            </w:r>
            <w:r w:rsidR="04F12DF7">
              <w:t xml:space="preserve">is based on the </w:t>
            </w:r>
            <w:r w:rsidR="00E917C8">
              <w:t>d</w:t>
            </w:r>
            <w:r w:rsidR="04F12DF7">
              <w:t xml:space="preserve">eadlines of the Tasks included in the </w:t>
            </w:r>
            <w:r w:rsidR="47297FFF">
              <w:t>Flow</w:t>
            </w:r>
            <w:r>
              <w:t>. The number is rounded up to a whole number of days</w:t>
            </w:r>
            <w:r w:rsidR="04F12DF7">
              <w:t>.</w:t>
            </w:r>
          </w:p>
        </w:tc>
      </w:tr>
      <w:tr w:rsidR="0056544E" w14:paraId="4ADD4C36" w14:textId="77777777" w:rsidTr="3DD4AA2A">
        <w:tc>
          <w:tcPr>
            <w:tcW w:w="1273" w:type="dxa"/>
          </w:tcPr>
          <w:p w14:paraId="1A1641F8" w14:textId="7FD5A197" w:rsidR="0056544E" w:rsidRPr="0056544E" w:rsidRDefault="0056544E" w:rsidP="0056544E">
            <w:pPr>
              <w:ind w:left="0"/>
              <w:jc w:val="left"/>
              <w:rPr>
                <w:noProof/>
              </w:rPr>
            </w:pPr>
            <w:r w:rsidRPr="0056544E">
              <w:t xml:space="preserve">(x </w:t>
            </w:r>
            <w:r w:rsidR="00E96A20" w:rsidRPr="0056544E">
              <w:t>business</w:t>
            </w:r>
            <w:r w:rsidRPr="0056544E">
              <w:t xml:space="preserve"> Hours)</w:t>
            </w:r>
          </w:p>
        </w:tc>
        <w:tc>
          <w:tcPr>
            <w:tcW w:w="6648" w:type="dxa"/>
          </w:tcPr>
          <w:p w14:paraId="62ED7639" w14:textId="7B2D0930" w:rsidR="0056544E" w:rsidRDefault="00222893" w:rsidP="00DD2170">
            <w:pPr>
              <w:ind w:left="0"/>
            </w:pPr>
            <w:r>
              <w:t>I</w:t>
            </w:r>
            <w:r w:rsidR="0056544E">
              <w:t>ndicate</w:t>
            </w:r>
            <w:r w:rsidR="003E4B14">
              <w:t>s</w:t>
            </w:r>
            <w:r>
              <w:t xml:space="preserve"> </w:t>
            </w:r>
            <w:r w:rsidR="0056544E">
              <w:t>the total number of hours t</w:t>
            </w:r>
            <w:r>
              <w:t>o</w:t>
            </w:r>
            <w:r w:rsidR="0056544E">
              <w:t xml:space="preserve"> </w:t>
            </w:r>
            <w:r>
              <w:t xml:space="preserve">process the </w:t>
            </w:r>
            <w:r w:rsidR="0056544E">
              <w:t xml:space="preserve">Flow, according to the </w:t>
            </w:r>
            <w:r w:rsidR="00E917C8">
              <w:t>deadline</w:t>
            </w:r>
            <w:r w:rsidR="0056544E">
              <w:t xml:space="preserve"> information of all its Tasks. The unit</w:t>
            </w:r>
            <w:r>
              <w:t xml:space="preserve"> of time measure can be configured as hours or minutes. </w:t>
            </w:r>
            <w:r w:rsidR="0056544E">
              <w:t xml:space="preserve"> Note that changing the configuration </w:t>
            </w:r>
            <w:r w:rsidR="00EB3535">
              <w:t>from</w:t>
            </w:r>
            <w:r w:rsidR="0056544E">
              <w:t xml:space="preserve"> Hours to Minutes alters the expected duration of the Flow, and not only the units. For example: </w:t>
            </w:r>
            <w:r w:rsidR="469C9B2F">
              <w:t>A</w:t>
            </w:r>
            <w:r w:rsidR="0056544E">
              <w:t xml:space="preserve"> Task with the deadline </w:t>
            </w:r>
            <w:r w:rsidR="5302DBD9">
              <w:t>configured</w:t>
            </w:r>
            <w:r w:rsidR="69138458">
              <w:t xml:space="preserve"> in hours and noted as “1”, the task is understood to take one hour to complete. </w:t>
            </w:r>
            <w:r w:rsidR="00F633CD">
              <w:t xml:space="preserve"> When the configuration is set to “Minutes</w:t>
            </w:r>
            <w:del w:id="84" w:author="Adi Dinur" w:date="2021-02-09T10:11:00Z">
              <w:r w:rsidR="00F633CD" w:rsidDel="00B17171">
                <w:delText>,</w:delText>
              </w:r>
            </w:del>
            <w:r w:rsidR="00F633CD">
              <w:t>”</w:t>
            </w:r>
            <w:ins w:id="85" w:author="Adi Dinur" w:date="2021-02-09T10:13:00Z">
              <w:r w:rsidR="00B62818">
                <w:t>,</w:t>
              </w:r>
            </w:ins>
            <w:r w:rsidR="00F633CD">
              <w:t xml:space="preserve"> the task is set with deadline of one</w:t>
            </w:r>
            <w:r w:rsidR="0056544E">
              <w:t xml:space="preserve"> minute</w:t>
            </w:r>
            <w:r w:rsidR="00F633CD">
              <w:t xml:space="preserve"> duration</w:t>
            </w:r>
            <w:r w:rsidR="0056544E">
              <w:t xml:space="preserve">. The option of “Minutes” is usually utilized for testing purposes, when the tester would like to have the </w:t>
            </w:r>
            <w:r w:rsidR="00E917C8">
              <w:t>F</w:t>
            </w:r>
            <w:r w:rsidR="0056544E">
              <w:t>lows execut</w:t>
            </w:r>
            <w:r w:rsidR="00E917C8">
              <w:t>ed</w:t>
            </w:r>
            <w:r w:rsidR="0056544E">
              <w:t xml:space="preserve"> faster.</w:t>
            </w:r>
          </w:p>
        </w:tc>
      </w:tr>
    </w:tbl>
    <w:p w14:paraId="4DF656B0" w14:textId="77777777" w:rsidR="0056544E" w:rsidRDefault="0056544E" w:rsidP="00C517E1"/>
    <w:p w14:paraId="17B51EB2" w14:textId="6D24F0F2" w:rsidR="004B0DB4" w:rsidRDefault="00550376" w:rsidP="00550376">
      <w:pPr>
        <w:pStyle w:val="Heading4"/>
      </w:pPr>
      <w:r>
        <w:t xml:space="preserve">Add a </w:t>
      </w:r>
      <w:r w:rsidR="004E497F">
        <w:t>Stage</w:t>
      </w:r>
    </w:p>
    <w:p w14:paraId="78EE2B82" w14:textId="0FC20CFE" w:rsidR="00550376" w:rsidRDefault="3F1B1B8A" w:rsidP="007823FF">
      <w:r>
        <w:t xml:space="preserve">Use the </w:t>
      </w:r>
      <w:r w:rsidR="293204A0">
        <w:rPr>
          <w:noProof/>
        </w:rPr>
        <w:drawing>
          <wp:inline distT="0" distB="0" distL="0" distR="0" wp14:anchorId="70A319EC" wp14:editId="18E49885">
            <wp:extent cx="193729" cy="199600"/>
            <wp:effectExtent l="0" t="0" r="0" b="3810"/>
            <wp:docPr id="22" name="Picture 22" descr="A picture containing game, drawing, tabl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193729" cy="199600"/>
                    </a:xfrm>
                    <a:prstGeom prst="rect">
                      <a:avLst/>
                    </a:prstGeom>
                  </pic:spPr>
                </pic:pic>
              </a:graphicData>
            </a:graphic>
          </wp:inline>
        </w:drawing>
      </w:r>
      <w:r>
        <w:t xml:space="preserve"> button </w:t>
      </w:r>
      <w:r w:rsidR="00405308">
        <w:t>from</w:t>
      </w:r>
      <w:r>
        <w:t xml:space="preserve"> the left side of the Flow screen to add a new </w:t>
      </w:r>
      <w:r w:rsidR="004E497F">
        <w:t>Stage</w:t>
      </w:r>
      <w:r>
        <w:t>.</w:t>
      </w:r>
      <w:r w:rsidR="3312E7B8">
        <w:t xml:space="preserve"> </w:t>
      </w:r>
      <w:r>
        <w:t xml:space="preserve">As a result, the user </w:t>
      </w:r>
      <w:r w:rsidR="49385B1D">
        <w:t xml:space="preserve">is prompted to define </w:t>
      </w:r>
      <w:r w:rsidR="00405308">
        <w:t>a</w:t>
      </w:r>
      <w:r w:rsidR="49385B1D">
        <w:t xml:space="preserve"> </w:t>
      </w:r>
      <w:r w:rsidR="004E497F">
        <w:t>Stage</w:t>
      </w:r>
      <w:r w:rsidR="49385B1D">
        <w:t xml:space="preserve"> name and description</w:t>
      </w:r>
      <w:r w:rsidR="00405308">
        <w:t>, as shown by the following figure and description table.</w:t>
      </w:r>
    </w:p>
    <w:p w14:paraId="2E5525BC" w14:textId="77777777" w:rsidR="00FC1E37" w:rsidRDefault="4C962945">
      <w:pPr>
        <w:keepNext/>
      </w:pPr>
      <w:r>
        <w:rPr>
          <w:noProof/>
        </w:rPr>
        <w:drawing>
          <wp:inline distT="0" distB="0" distL="0" distR="0" wp14:anchorId="5DD4D799" wp14:editId="3C8A7FE1">
            <wp:extent cx="2955074" cy="2183787"/>
            <wp:effectExtent l="0" t="0" r="4445"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2955074" cy="2183787"/>
                    </a:xfrm>
                    <a:prstGeom prst="rect">
                      <a:avLst/>
                    </a:prstGeom>
                  </pic:spPr>
                </pic:pic>
              </a:graphicData>
            </a:graphic>
          </wp:inline>
        </w:drawing>
      </w:r>
    </w:p>
    <w:p w14:paraId="263AEAC3" w14:textId="2628EDCB" w:rsidR="00F01FFA" w:rsidRDefault="00FC1E37">
      <w:pPr>
        <w:pStyle w:val="Caption"/>
      </w:pPr>
      <w:bookmarkStart w:id="86" w:name="_Toc63416198"/>
      <w:r>
        <w:t xml:space="preserve">Figure </w:t>
      </w:r>
      <w:r w:rsidR="004F4865">
        <w:fldChar w:fldCharType="begin"/>
      </w:r>
      <w:r w:rsidR="004F4865">
        <w:instrText xml:space="preserve"> SEQ Figure \* ARABIC </w:instrText>
      </w:r>
      <w:r w:rsidR="004F4865">
        <w:fldChar w:fldCharType="separate"/>
      </w:r>
      <w:r w:rsidR="00B65864">
        <w:rPr>
          <w:noProof/>
        </w:rPr>
        <w:t>8</w:t>
      </w:r>
      <w:r w:rsidR="004F4865">
        <w:rPr>
          <w:noProof/>
        </w:rPr>
        <w:fldChar w:fldCharType="end"/>
      </w:r>
      <w:r>
        <w:t>. Adding a New Stage</w:t>
      </w:r>
      <w:bookmarkEnd w:id="86"/>
    </w:p>
    <w:tbl>
      <w:tblPr>
        <w:tblStyle w:val="TableGridLight1"/>
        <w:tblW w:w="0" w:type="auto"/>
        <w:tblInd w:w="720" w:type="dxa"/>
        <w:tblLook w:val="04A0" w:firstRow="1" w:lastRow="0" w:firstColumn="1" w:lastColumn="0" w:noHBand="0" w:noVBand="1"/>
      </w:tblPr>
      <w:tblGrid>
        <w:gridCol w:w="1273"/>
        <w:gridCol w:w="709"/>
        <w:gridCol w:w="6648"/>
      </w:tblGrid>
      <w:tr w:rsidR="007E4DAD" w14:paraId="3F1CA723" w14:textId="77777777" w:rsidTr="00DD2170">
        <w:trPr>
          <w:cnfStyle w:val="100000000000" w:firstRow="1" w:lastRow="0" w:firstColumn="0" w:lastColumn="0" w:oddVBand="0" w:evenVBand="0" w:oddHBand="0" w:evenHBand="0" w:firstRowFirstColumn="0" w:firstRowLastColumn="0" w:lastRowFirstColumn="0" w:lastRowLastColumn="0"/>
        </w:trPr>
        <w:tc>
          <w:tcPr>
            <w:tcW w:w="1275" w:type="dxa"/>
          </w:tcPr>
          <w:p w14:paraId="42F67531" w14:textId="77777777" w:rsidR="007E4DAD" w:rsidRDefault="007E4DAD" w:rsidP="00DD2170">
            <w:pPr>
              <w:ind w:left="0"/>
            </w:pPr>
            <w:r>
              <w:t>Property</w:t>
            </w:r>
          </w:p>
        </w:tc>
        <w:tc>
          <w:tcPr>
            <w:tcW w:w="552" w:type="dxa"/>
          </w:tcPr>
          <w:p w14:paraId="03FAB03F" w14:textId="77777777" w:rsidR="007E4DAD" w:rsidRDefault="007E4DAD" w:rsidP="00DD2170">
            <w:pPr>
              <w:ind w:left="0"/>
            </w:pPr>
            <w:r>
              <w:t>M/O</w:t>
            </w:r>
          </w:p>
        </w:tc>
        <w:tc>
          <w:tcPr>
            <w:tcW w:w="6803" w:type="dxa"/>
          </w:tcPr>
          <w:p w14:paraId="43481363" w14:textId="77777777" w:rsidR="007E4DAD" w:rsidRDefault="007E4DAD" w:rsidP="00DD2170">
            <w:pPr>
              <w:ind w:left="0"/>
            </w:pPr>
            <w:r>
              <w:t>Description</w:t>
            </w:r>
          </w:p>
        </w:tc>
      </w:tr>
      <w:tr w:rsidR="007E4DAD" w14:paraId="5D0FB578" w14:textId="77777777" w:rsidTr="00DD2170">
        <w:tc>
          <w:tcPr>
            <w:tcW w:w="1275" w:type="dxa"/>
          </w:tcPr>
          <w:p w14:paraId="4944D251" w14:textId="3D7D9927" w:rsidR="007E4DAD" w:rsidRDefault="004E497F" w:rsidP="00DD2170">
            <w:pPr>
              <w:ind w:left="0"/>
            </w:pPr>
            <w:r>
              <w:t>Stage</w:t>
            </w:r>
            <w:r w:rsidR="007E4DAD">
              <w:t xml:space="preserve"> Name</w:t>
            </w:r>
          </w:p>
        </w:tc>
        <w:tc>
          <w:tcPr>
            <w:tcW w:w="552" w:type="dxa"/>
          </w:tcPr>
          <w:p w14:paraId="704536C7" w14:textId="77777777" w:rsidR="007E4DAD" w:rsidRDefault="007E4DAD" w:rsidP="00DD2170">
            <w:pPr>
              <w:ind w:left="0"/>
              <w:jc w:val="center"/>
            </w:pPr>
            <w:r>
              <w:t>M</w:t>
            </w:r>
          </w:p>
        </w:tc>
        <w:tc>
          <w:tcPr>
            <w:tcW w:w="6803" w:type="dxa"/>
          </w:tcPr>
          <w:p w14:paraId="2A5369D4" w14:textId="12E309C0" w:rsidR="007E4DAD" w:rsidRDefault="007E4DAD" w:rsidP="00DD2170">
            <w:pPr>
              <w:ind w:left="0"/>
            </w:pPr>
            <w:r>
              <w:t>The name of th</w:t>
            </w:r>
            <w:r w:rsidR="00405308">
              <w:t>e</w:t>
            </w:r>
            <w:r>
              <w:t xml:space="preserve"> </w:t>
            </w:r>
            <w:r w:rsidR="004E497F">
              <w:t>Stage</w:t>
            </w:r>
            <w:r>
              <w:t xml:space="preserve">. </w:t>
            </w:r>
          </w:p>
        </w:tc>
      </w:tr>
      <w:tr w:rsidR="007E4DAD" w14:paraId="0E6A2223" w14:textId="77777777" w:rsidTr="00DD2170">
        <w:tc>
          <w:tcPr>
            <w:tcW w:w="1275" w:type="dxa"/>
          </w:tcPr>
          <w:p w14:paraId="3EB19310" w14:textId="16694DC1" w:rsidR="007E4DAD" w:rsidRDefault="004E497F" w:rsidP="00DD2170">
            <w:pPr>
              <w:ind w:left="0"/>
            </w:pPr>
            <w:r>
              <w:t>Stage</w:t>
            </w:r>
            <w:r w:rsidR="007E4DAD">
              <w:t xml:space="preserve"> Description </w:t>
            </w:r>
          </w:p>
        </w:tc>
        <w:tc>
          <w:tcPr>
            <w:tcW w:w="552" w:type="dxa"/>
          </w:tcPr>
          <w:p w14:paraId="3D6397D1" w14:textId="77777777" w:rsidR="007E4DAD" w:rsidRDefault="007E4DAD" w:rsidP="00DD2170">
            <w:pPr>
              <w:ind w:left="0"/>
              <w:jc w:val="center"/>
            </w:pPr>
            <w:r>
              <w:t>O</w:t>
            </w:r>
          </w:p>
        </w:tc>
        <w:tc>
          <w:tcPr>
            <w:tcW w:w="6803" w:type="dxa"/>
          </w:tcPr>
          <w:p w14:paraId="06B5FAFB" w14:textId="7818EF87" w:rsidR="007E4DAD" w:rsidRDefault="00024EC5" w:rsidP="00024EC5">
            <w:pPr>
              <w:ind w:left="0"/>
            </w:pPr>
            <w:r w:rsidRPr="00024EC5">
              <w:t xml:space="preserve">The </w:t>
            </w:r>
            <w:r w:rsidR="004E497F">
              <w:t>Stage</w:t>
            </w:r>
            <w:r w:rsidRPr="00024EC5">
              <w:t xml:space="preserve"> </w:t>
            </w:r>
            <w:r w:rsidR="00E917C8">
              <w:t>d</w:t>
            </w:r>
            <w:r w:rsidRPr="00024EC5">
              <w:t>escription</w:t>
            </w:r>
            <w:r w:rsidR="00405308">
              <w:t>.</w:t>
            </w:r>
          </w:p>
        </w:tc>
      </w:tr>
    </w:tbl>
    <w:p w14:paraId="2965D704" w14:textId="7E5784A5" w:rsidR="007E4DAD" w:rsidRDefault="007E4DAD" w:rsidP="007E4DAD"/>
    <w:p w14:paraId="5CB442A6" w14:textId="2AF9C5B8" w:rsidR="00CC40F7" w:rsidRDefault="007D3ED4" w:rsidP="00550376">
      <w:r>
        <w:t xml:space="preserve">Saving the new </w:t>
      </w:r>
      <w:r w:rsidR="004E497F">
        <w:t>Stage</w:t>
      </w:r>
      <w:r>
        <w:t xml:space="preserve"> open</w:t>
      </w:r>
      <w:r w:rsidR="00405308">
        <w:t>s</w:t>
      </w:r>
      <w:r>
        <w:t xml:space="preserve"> the </w:t>
      </w:r>
      <w:r w:rsidR="007879C1">
        <w:t>screen</w:t>
      </w:r>
      <w:r>
        <w:t xml:space="preserve"> to define tasks in this </w:t>
      </w:r>
      <w:r w:rsidR="004E497F">
        <w:t>stage</w:t>
      </w:r>
      <w:r>
        <w:t xml:space="preserve">. </w:t>
      </w:r>
    </w:p>
    <w:p w14:paraId="3A3E7975" w14:textId="225A8657" w:rsidR="3DD4AA2A" w:rsidRDefault="3DD4AA2A"/>
    <w:p w14:paraId="621347E4" w14:textId="6241273B" w:rsidR="00FC1E37" w:rsidRDefault="006533C1" w:rsidP="00B2495B">
      <w:pPr>
        <w:keepNext/>
      </w:pPr>
      <w:r>
        <w:rPr>
          <w:noProof/>
        </w:rPr>
        <w:drawing>
          <wp:inline distT="0" distB="0" distL="0" distR="0" wp14:anchorId="788ADFDE" wp14:editId="0A78EE06">
            <wp:extent cx="5943600" cy="283654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7"/>
                    <a:stretch>
                      <a:fillRect/>
                    </a:stretch>
                  </pic:blipFill>
                  <pic:spPr>
                    <a:xfrm>
                      <a:off x="0" y="0"/>
                      <a:ext cx="5943600" cy="2836545"/>
                    </a:xfrm>
                    <a:prstGeom prst="rect">
                      <a:avLst/>
                    </a:prstGeom>
                  </pic:spPr>
                </pic:pic>
              </a:graphicData>
            </a:graphic>
          </wp:inline>
        </w:drawing>
      </w:r>
    </w:p>
    <w:p w14:paraId="23621D1E" w14:textId="0B375034" w:rsidR="000D343D" w:rsidRDefault="00FC1E37" w:rsidP="00B2495B">
      <w:pPr>
        <w:pStyle w:val="Caption"/>
      </w:pPr>
      <w:bookmarkStart w:id="87" w:name="_Toc63416199"/>
      <w:r>
        <w:t xml:space="preserve">Figure </w:t>
      </w:r>
      <w:r w:rsidR="004F4865">
        <w:fldChar w:fldCharType="begin"/>
      </w:r>
      <w:r w:rsidR="004F4865">
        <w:instrText xml:space="preserve"> SEQ Figure \* ARABIC </w:instrText>
      </w:r>
      <w:r w:rsidR="004F4865">
        <w:fldChar w:fldCharType="separate"/>
      </w:r>
      <w:r w:rsidR="00B65864">
        <w:rPr>
          <w:noProof/>
        </w:rPr>
        <w:t>9</w:t>
      </w:r>
      <w:r w:rsidR="004F4865">
        <w:rPr>
          <w:noProof/>
        </w:rPr>
        <w:fldChar w:fldCharType="end"/>
      </w:r>
      <w:r>
        <w:t xml:space="preserve">. </w:t>
      </w:r>
      <w:r w:rsidR="001D6E84">
        <w:t xml:space="preserve">Flow with a </w:t>
      </w:r>
      <w:r w:rsidR="00CC55E6">
        <w:t xml:space="preserve">new </w:t>
      </w:r>
      <w:r w:rsidR="005229E7">
        <w:t>Stage</w:t>
      </w:r>
      <w:r w:rsidR="001D6E84">
        <w:t xml:space="preserve"> screen</w:t>
      </w:r>
      <w:bookmarkEnd w:id="87"/>
    </w:p>
    <w:p w14:paraId="382078EF" w14:textId="6C047646" w:rsidR="00876E09" w:rsidRDefault="00405308" w:rsidP="002C7BA3">
      <w:pPr>
        <w:ind w:left="1080"/>
      </w:pPr>
      <w:r>
        <w:t>Wh</w:t>
      </w:r>
      <w:ins w:id="88" w:author="Adi Dinur" w:date="2021-02-09T10:18:00Z">
        <w:r w:rsidR="009703C1">
          <w:t>ile</w:t>
        </w:r>
      </w:ins>
      <w:del w:id="89" w:author="Adi Dinur" w:date="2021-02-09T10:18:00Z">
        <w:r w:rsidDel="009703C1">
          <w:delText>en</w:delText>
        </w:r>
      </w:del>
      <w:r w:rsidR="007D3ED4">
        <w:t xml:space="preserve"> the </w:t>
      </w:r>
      <w:r w:rsidR="00B10283">
        <w:t xml:space="preserve">Flow is not marked </w:t>
      </w:r>
      <w:r w:rsidR="00B10283" w:rsidRPr="3DD4AA2A">
        <w:rPr>
          <w:i/>
          <w:iCs/>
        </w:rPr>
        <w:t>Completed</w:t>
      </w:r>
      <w:r w:rsidR="00B10283">
        <w:t xml:space="preserve">, additional </w:t>
      </w:r>
      <w:r w:rsidR="004E497F">
        <w:t>Stage</w:t>
      </w:r>
      <w:r w:rsidR="00B10283">
        <w:t>s can be added</w:t>
      </w:r>
      <w:ins w:id="90" w:author="Adi Dinur" w:date="2021-02-09T10:27:00Z">
        <w:r w:rsidR="009830C9">
          <w:t>,</w:t>
        </w:r>
      </w:ins>
      <w:ins w:id="91" w:author="Adi Dinur" w:date="2021-02-09T10:19:00Z">
        <w:r w:rsidR="009703C1">
          <w:t xml:space="preserve"> </w:t>
        </w:r>
      </w:ins>
      <w:ins w:id="92" w:author="Adi Dinur" w:date="2021-02-09T10:26:00Z">
        <w:r w:rsidR="00957793">
          <w:t>or</w:t>
        </w:r>
      </w:ins>
      <w:ins w:id="93" w:author="Adi Dinur" w:date="2021-02-09T10:19:00Z">
        <w:r w:rsidR="009703C1">
          <w:t xml:space="preserve"> updated </w:t>
        </w:r>
      </w:ins>
      <w:ins w:id="94" w:author="Adi Dinur" w:date="2021-02-09T10:27:00Z">
        <w:r w:rsidR="009830C9">
          <w:t>by adding or modifying Tasks</w:t>
        </w:r>
      </w:ins>
      <w:del w:id="95" w:author="Adi Dinur" w:date="2021-02-09T10:19:00Z">
        <w:r w:rsidR="00B10283" w:rsidDel="009703C1">
          <w:delText xml:space="preserve">, </w:delText>
        </w:r>
      </w:del>
      <w:del w:id="96" w:author="Adi Dinur" w:date="2021-02-09T10:27:00Z">
        <w:r w:rsidR="00B76F8A" w:rsidDel="009830C9">
          <w:delText xml:space="preserve">defined </w:delText>
        </w:r>
        <w:r w:rsidR="00954B73" w:rsidDel="009830C9">
          <w:delText xml:space="preserve">by </w:delText>
        </w:r>
        <w:r w:rsidR="001A6845" w:rsidDel="009830C9">
          <w:delText>Tasks that</w:delText>
        </w:r>
        <w:r w:rsidR="00B10283" w:rsidDel="009830C9">
          <w:delText xml:space="preserve"> can be </w:delText>
        </w:r>
        <w:r w:rsidR="002C7BA3" w:rsidDel="009830C9">
          <w:delText xml:space="preserve">added or </w:delText>
        </w:r>
        <w:r w:rsidR="00B10283" w:rsidDel="009830C9">
          <w:delText>modified</w:delText>
        </w:r>
      </w:del>
      <w:r w:rsidR="00B10283">
        <w:t xml:space="preserve">. </w:t>
      </w:r>
    </w:p>
    <w:p w14:paraId="5A1E8595" w14:textId="3F7D0F27" w:rsidR="00E05B2B" w:rsidRDefault="004E497F" w:rsidP="00E05B2B">
      <w:pPr>
        <w:pStyle w:val="Heading4"/>
      </w:pPr>
      <w:r>
        <w:t>Stage</w:t>
      </w:r>
      <w:r w:rsidR="00E05B2B">
        <w:t xml:space="preserve">s </w:t>
      </w:r>
      <w:r w:rsidR="00E917C8">
        <w:t>M</w:t>
      </w:r>
      <w:r w:rsidR="00E05B2B">
        <w:t>anagement</w:t>
      </w:r>
    </w:p>
    <w:p w14:paraId="174E791E" w14:textId="77694280" w:rsidR="00024344" w:rsidRDefault="00024344" w:rsidP="002C7BA3">
      <w:pPr>
        <w:ind w:left="1080"/>
      </w:pPr>
      <w:r>
        <w:t xml:space="preserve">The </w:t>
      </w:r>
      <w:r w:rsidR="004E497F">
        <w:t>Stage</w:t>
      </w:r>
      <w:r>
        <w:t>s comprising a Flow are shown in the bar below the Flow header</w:t>
      </w:r>
      <w:r w:rsidR="00B76F8A">
        <w:t>. An example f</w:t>
      </w:r>
      <w:r w:rsidR="4FB75849">
        <w:t>ollows</w:t>
      </w:r>
      <w:r w:rsidR="00B76F8A">
        <w:t xml:space="preserve">. </w:t>
      </w:r>
      <w:r>
        <w:t xml:space="preserve"> </w:t>
      </w:r>
    </w:p>
    <w:p w14:paraId="024668BB" w14:textId="77777777" w:rsidR="00FC1E37" w:rsidRDefault="319EBE84" w:rsidP="00B2495B">
      <w:pPr>
        <w:keepNext/>
        <w:ind w:left="1080"/>
      </w:pPr>
      <w:r>
        <w:rPr>
          <w:noProof/>
        </w:rPr>
        <w:drawing>
          <wp:inline distT="0" distB="0" distL="0" distR="0" wp14:anchorId="1F5E18F0" wp14:editId="6B5E2B32">
            <wp:extent cx="2784839" cy="669730"/>
            <wp:effectExtent l="0" t="0" r="0" b="3810"/>
            <wp:docPr id="34" name="Picture 34"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2784839" cy="669730"/>
                    </a:xfrm>
                    <a:prstGeom prst="rect">
                      <a:avLst/>
                    </a:prstGeom>
                  </pic:spPr>
                </pic:pic>
              </a:graphicData>
            </a:graphic>
          </wp:inline>
        </w:drawing>
      </w:r>
    </w:p>
    <w:p w14:paraId="59A2754B" w14:textId="640C8AFE" w:rsidR="5D86EF97" w:rsidRDefault="00FC1E37" w:rsidP="00B2495B">
      <w:pPr>
        <w:pStyle w:val="Caption"/>
        <w:ind w:left="1080"/>
      </w:pPr>
      <w:bookmarkStart w:id="97" w:name="_Toc63416200"/>
      <w:r>
        <w:t xml:space="preserve">Figure </w:t>
      </w:r>
      <w:r w:rsidR="004F4865">
        <w:fldChar w:fldCharType="begin"/>
      </w:r>
      <w:r w:rsidR="004F4865">
        <w:instrText xml:space="preserve"> SEQ Figure \* ARABIC </w:instrText>
      </w:r>
      <w:r w:rsidR="004F4865">
        <w:fldChar w:fldCharType="separate"/>
      </w:r>
      <w:r w:rsidR="00B65864">
        <w:rPr>
          <w:noProof/>
        </w:rPr>
        <w:t>10</w:t>
      </w:r>
      <w:r w:rsidR="004F4865">
        <w:rPr>
          <w:noProof/>
        </w:rPr>
        <w:fldChar w:fldCharType="end"/>
      </w:r>
      <w:r>
        <w:t>. Flow Stages</w:t>
      </w:r>
      <w:bookmarkEnd w:id="97"/>
    </w:p>
    <w:p w14:paraId="74D64133" w14:textId="5D9C35D9" w:rsidR="000D343D" w:rsidRDefault="000D343D" w:rsidP="001C4EA2">
      <w:pPr>
        <w:pStyle w:val="ListParagraph"/>
        <w:numPr>
          <w:ilvl w:val="0"/>
          <w:numId w:val="20"/>
        </w:numPr>
      </w:pPr>
      <w:r>
        <w:t xml:space="preserve">Use the + buttons </w:t>
      </w:r>
      <w:r w:rsidR="00876E09">
        <w:t xml:space="preserve">to add </w:t>
      </w:r>
      <w:r w:rsidR="00B76F8A">
        <w:t>a</w:t>
      </w:r>
      <w:r w:rsidR="00876E09">
        <w:t xml:space="preserve"> </w:t>
      </w:r>
      <w:r w:rsidR="00766AF7">
        <w:t>S</w:t>
      </w:r>
      <w:r w:rsidR="00876E09">
        <w:t>tage</w:t>
      </w:r>
    </w:p>
    <w:p w14:paraId="2D777B63" w14:textId="5507021D" w:rsidR="004D028F" w:rsidRDefault="004D028F" w:rsidP="001C4EA2">
      <w:pPr>
        <w:pStyle w:val="ListParagraph"/>
        <w:numPr>
          <w:ilvl w:val="0"/>
          <w:numId w:val="20"/>
        </w:numPr>
      </w:pPr>
      <w:r>
        <w:t xml:space="preserve">Use the x </w:t>
      </w:r>
      <w:r w:rsidR="008A67D6">
        <w:t xml:space="preserve">buttons to delete a </w:t>
      </w:r>
      <w:r w:rsidR="00766AF7">
        <w:t>S</w:t>
      </w:r>
      <w:r w:rsidR="008A67D6">
        <w:t>tage</w:t>
      </w:r>
    </w:p>
    <w:p w14:paraId="441F5143" w14:textId="6621FB89" w:rsidR="00616D3C" w:rsidRDefault="008A67D6" w:rsidP="002C7BA3">
      <w:pPr>
        <w:ind w:left="1080"/>
      </w:pPr>
      <w:r>
        <w:t>The</w:t>
      </w:r>
      <w:r w:rsidR="00C36EB0">
        <w:t xml:space="preserve"> duration of each </w:t>
      </w:r>
      <w:r w:rsidR="00766AF7">
        <w:t>S</w:t>
      </w:r>
      <w:r w:rsidR="00C36EB0">
        <w:t xml:space="preserve">tage is marked </w:t>
      </w:r>
      <w:r w:rsidR="00B76F8A">
        <w:t>by</w:t>
      </w:r>
      <w:r w:rsidR="00C36EB0">
        <w:t xml:space="preserve"> the yellow </w:t>
      </w:r>
      <w:r w:rsidR="00EC0F08">
        <w:t xml:space="preserve">tag at the top of the </w:t>
      </w:r>
      <w:r w:rsidR="004E497F">
        <w:t>Stage</w:t>
      </w:r>
      <w:r w:rsidR="00EC0F08">
        <w:t xml:space="preserve"> arrow. </w:t>
      </w:r>
      <w:r w:rsidR="00304DE6">
        <w:t xml:space="preserve">This duration is </w:t>
      </w:r>
      <w:r w:rsidR="001C2BDD">
        <w:t>based on the SLAs of the</w:t>
      </w:r>
      <w:r w:rsidR="00304DE6">
        <w:t xml:space="preserve"> tasks within the </w:t>
      </w:r>
      <w:r w:rsidR="00766AF7">
        <w:t>S</w:t>
      </w:r>
      <w:r w:rsidR="004E497F">
        <w:t>tage</w:t>
      </w:r>
      <w:r w:rsidR="00B76F8A">
        <w:t>. The duration</w:t>
      </w:r>
      <w:r w:rsidR="001C2BDD">
        <w:t xml:space="preserve"> </w:t>
      </w:r>
      <w:r w:rsidR="007563B2">
        <w:t xml:space="preserve">takes into consideration </w:t>
      </w:r>
      <w:r w:rsidR="001C2BDD">
        <w:t>th</w:t>
      </w:r>
      <w:r w:rsidR="31A7CBFF">
        <w:t>e</w:t>
      </w:r>
      <w:r w:rsidR="001C2BDD">
        <w:t xml:space="preserve"> order and dependencies</w:t>
      </w:r>
      <w:r w:rsidR="00B76F8A">
        <w:t xml:space="preserve"> of the tasks</w:t>
      </w:r>
      <w:r w:rsidR="00D75CB9">
        <w:t xml:space="preserve"> included in </w:t>
      </w:r>
      <w:r w:rsidR="00173B44">
        <w:t>each</w:t>
      </w:r>
      <w:r w:rsidR="00D75CB9">
        <w:t xml:space="preserve"> Stage</w:t>
      </w:r>
      <w:r w:rsidR="00304DE6">
        <w:t xml:space="preserve">. </w:t>
      </w:r>
    </w:p>
    <w:p w14:paraId="0A2CAD82" w14:textId="25379C0E" w:rsidR="00954974" w:rsidRDefault="46B7CC17" w:rsidP="00347D99">
      <w:pPr>
        <w:ind w:left="1080"/>
      </w:pPr>
      <w:r>
        <w:t xml:space="preserve">The </w:t>
      </w:r>
      <w:r w:rsidR="004E497F">
        <w:t>Stage</w:t>
      </w:r>
      <w:r>
        <w:t xml:space="preserve"> name and description can be changed as long as the Flow is not marked as </w:t>
      </w:r>
      <w:r w:rsidRPr="7CA060FC">
        <w:rPr>
          <w:i/>
          <w:iCs/>
        </w:rPr>
        <w:t>Complete</w:t>
      </w:r>
      <w:r w:rsidR="71968BB8" w:rsidRPr="7CA060FC">
        <w:rPr>
          <w:i/>
          <w:iCs/>
        </w:rPr>
        <w:t>d</w:t>
      </w:r>
      <w:r w:rsidR="25B3D599">
        <w:t xml:space="preserve">. Edit this information </w:t>
      </w:r>
      <w:r>
        <w:t xml:space="preserve">by using the </w:t>
      </w:r>
      <w:r w:rsidR="3E225C08">
        <w:rPr>
          <w:noProof/>
        </w:rPr>
        <w:drawing>
          <wp:inline distT="0" distB="0" distL="0" distR="0" wp14:anchorId="07CE2344" wp14:editId="66AA36DC">
            <wp:extent cx="356019" cy="180383"/>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356019" cy="180383"/>
                    </a:xfrm>
                    <a:prstGeom prst="rect">
                      <a:avLst/>
                    </a:prstGeom>
                  </pic:spPr>
                </pic:pic>
              </a:graphicData>
            </a:graphic>
          </wp:inline>
        </w:drawing>
      </w:r>
      <w:r>
        <w:t xml:space="preserve">  button</w:t>
      </w:r>
      <w:r w:rsidR="25B3D599">
        <w:t>, located</w:t>
      </w:r>
      <w:r>
        <w:t xml:space="preserve"> </w:t>
      </w:r>
      <w:r w:rsidR="25B3D599">
        <w:t>at</w:t>
      </w:r>
      <w:r>
        <w:t xml:space="preserve"> the right side of the </w:t>
      </w:r>
      <w:r w:rsidR="004E497F">
        <w:t>Stage</w:t>
      </w:r>
      <w:r>
        <w:t xml:space="preserve"> header section.</w:t>
      </w:r>
      <w:r w:rsidR="574D6E52">
        <w:t xml:space="preserve"> </w:t>
      </w:r>
    </w:p>
    <w:p w14:paraId="1EF3C438" w14:textId="3EBBED10" w:rsidR="0065138B" w:rsidRDefault="00747A73" w:rsidP="0065138B">
      <w:pPr>
        <w:pStyle w:val="Heading4"/>
      </w:pPr>
      <w:r>
        <w:t>Add</w:t>
      </w:r>
      <w:r w:rsidR="001D4049">
        <w:t>/Edit</w:t>
      </w:r>
      <w:r>
        <w:t xml:space="preserve"> a Task</w:t>
      </w:r>
    </w:p>
    <w:p w14:paraId="5F084D20" w14:textId="765ED7C0" w:rsidR="00F11E6F" w:rsidRDefault="00747A73" w:rsidP="00747A73">
      <w:r>
        <w:t xml:space="preserve">A </w:t>
      </w:r>
      <w:r w:rsidR="004E497F">
        <w:t>Stage</w:t>
      </w:r>
      <w:r>
        <w:t xml:space="preserve"> is composed of one or more Tasks. Each Task performs a specific action</w:t>
      </w:r>
      <w:r w:rsidR="00637D88">
        <w:t xml:space="preserve"> </w:t>
      </w:r>
      <w:r>
        <w:t xml:space="preserve">in the </w:t>
      </w:r>
      <w:r w:rsidR="00637D88">
        <w:t xml:space="preserve">Customer </w:t>
      </w:r>
      <w:r>
        <w:t xml:space="preserve">Request Fulfilment </w:t>
      </w:r>
      <w:r w:rsidR="00F05F4B">
        <w:t>process</w:t>
      </w:r>
      <w:r w:rsidR="00BD0B85">
        <w:t xml:space="preserve">. </w:t>
      </w:r>
      <w:r w:rsidR="00335E44">
        <w:t>E</w:t>
      </w:r>
      <w:r w:rsidR="00BD0B85">
        <w:t>xample</w:t>
      </w:r>
      <w:r w:rsidR="00335E44">
        <w:t>s</w:t>
      </w:r>
      <w:r w:rsidR="006D22F2">
        <w:t xml:space="preserve"> of Tasks</w:t>
      </w:r>
      <w:r w:rsidR="00BD0B85">
        <w:t xml:space="preserve"> </w:t>
      </w:r>
      <w:r w:rsidR="006D22F2">
        <w:t>are</w:t>
      </w:r>
      <w:r w:rsidR="00BD0B85">
        <w:t xml:space="preserve"> provided next. </w:t>
      </w:r>
    </w:p>
    <w:p w14:paraId="631E7C81" w14:textId="1B55CE28" w:rsidR="00F11E6F" w:rsidRDefault="00A930DE" w:rsidP="00F11E6F">
      <w:pPr>
        <w:pStyle w:val="ListParagraph"/>
        <w:numPr>
          <w:ilvl w:val="0"/>
          <w:numId w:val="22"/>
        </w:numPr>
      </w:pPr>
      <w:r>
        <w:lastRenderedPageBreak/>
        <w:t>V</w:t>
      </w:r>
      <w:r w:rsidR="000C7336">
        <w:t xml:space="preserve">alidates the customer’s </w:t>
      </w:r>
      <w:r w:rsidR="00BD0B85">
        <w:t xml:space="preserve">request </w:t>
      </w:r>
    </w:p>
    <w:p w14:paraId="0F904551" w14:textId="1A2175FC" w:rsidR="00F11E6F" w:rsidRDefault="005563EE" w:rsidP="00F11E6F">
      <w:pPr>
        <w:pStyle w:val="ListParagraph"/>
        <w:numPr>
          <w:ilvl w:val="0"/>
          <w:numId w:val="22"/>
        </w:numPr>
      </w:pPr>
      <w:r>
        <w:t>Send an</w:t>
      </w:r>
      <w:r w:rsidR="00BD0B85">
        <w:t xml:space="preserve"> </w:t>
      </w:r>
      <w:r w:rsidR="006B7A9F">
        <w:t>e-mail to</w:t>
      </w:r>
      <w:r w:rsidR="00E8616D">
        <w:t xml:space="preserve"> the customer </w:t>
      </w:r>
      <w:r w:rsidR="00F11E6F">
        <w:t>acknowledg</w:t>
      </w:r>
      <w:r w:rsidR="00766AF7">
        <w:t>ing</w:t>
      </w:r>
      <w:r w:rsidR="00F11E6F">
        <w:t xml:space="preserve"> </w:t>
      </w:r>
      <w:r w:rsidR="00BD0B85">
        <w:t xml:space="preserve">registration of </w:t>
      </w:r>
      <w:r w:rsidR="00F11E6F">
        <w:t>the request.</w:t>
      </w:r>
    </w:p>
    <w:p w14:paraId="1CA7C6C7" w14:textId="4AE06D87" w:rsidR="00747A73" w:rsidRDefault="005753C7" w:rsidP="00F11E6F">
      <w:pPr>
        <w:pStyle w:val="ListParagraph"/>
        <w:numPr>
          <w:ilvl w:val="0"/>
          <w:numId w:val="22"/>
        </w:numPr>
      </w:pPr>
      <w:r>
        <w:t>Gather t</w:t>
      </w:r>
      <w:r w:rsidR="00BD0B85">
        <w:t>he req</w:t>
      </w:r>
      <w:r w:rsidR="0081731E">
        <w:t>uested</w:t>
      </w:r>
      <w:r w:rsidR="00BD0B85">
        <w:t xml:space="preserve"> customer data.</w:t>
      </w:r>
    </w:p>
    <w:p w14:paraId="21810FD8" w14:textId="7FB7983B" w:rsidR="00F11E6F" w:rsidRDefault="005753C7" w:rsidP="00F11E6F">
      <w:pPr>
        <w:pStyle w:val="ListParagraph"/>
        <w:numPr>
          <w:ilvl w:val="0"/>
          <w:numId w:val="22"/>
        </w:numPr>
      </w:pPr>
      <w:r>
        <w:t>Review the</w:t>
      </w:r>
      <w:r w:rsidR="00BD0B85">
        <w:t xml:space="preserve"> gathered data. </w:t>
      </w:r>
    </w:p>
    <w:p w14:paraId="74F2E132" w14:textId="4DC9BB6A" w:rsidR="00124EC6" w:rsidRDefault="4AEE500C" w:rsidP="005C3F98">
      <w:r>
        <w:t>To add a new T</w:t>
      </w:r>
      <w:r w:rsidR="71968BB8">
        <w:t>a</w:t>
      </w:r>
      <w:r>
        <w:t xml:space="preserve">sk under a specific </w:t>
      </w:r>
      <w:r w:rsidR="004E497F">
        <w:t>Stage</w:t>
      </w:r>
      <w:r>
        <w:t xml:space="preserve">, </w:t>
      </w:r>
      <w:r w:rsidR="6D565CBB">
        <w:t>c</w:t>
      </w:r>
      <w:r w:rsidR="25D23F2E">
        <w:t xml:space="preserve">lick </w:t>
      </w:r>
      <w:r w:rsidR="449457CA">
        <w:t xml:space="preserve">the </w:t>
      </w:r>
      <w:r w:rsidR="004E497F">
        <w:t>Stage</w:t>
      </w:r>
      <w:r w:rsidR="449457CA">
        <w:t xml:space="preserve"> name on the </w:t>
      </w:r>
      <w:r w:rsidR="004E497F">
        <w:t>Stage</w:t>
      </w:r>
      <w:r>
        <w:t xml:space="preserve"> bar and </w:t>
      </w:r>
      <w:r w:rsidR="25D23F2E">
        <w:t xml:space="preserve">access </w:t>
      </w:r>
      <w:r>
        <w:t xml:space="preserve">the </w:t>
      </w:r>
      <w:r w:rsidR="6952FAC7">
        <w:rPr>
          <w:noProof/>
        </w:rPr>
        <w:drawing>
          <wp:inline distT="0" distB="0" distL="0" distR="0" wp14:anchorId="51232558" wp14:editId="30656862">
            <wp:extent cx="738554" cy="224777"/>
            <wp:effectExtent l="0" t="0" r="0" b="4445"/>
            <wp:docPr id="41" name="Picture 4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0">
                      <a:extLst>
                        <a:ext uri="{28A0092B-C50C-407E-A947-70E740481C1C}">
                          <a14:useLocalDpi xmlns:a14="http://schemas.microsoft.com/office/drawing/2010/main" val="0"/>
                        </a:ext>
                      </a:extLst>
                    </a:blip>
                    <a:stretch>
                      <a:fillRect/>
                    </a:stretch>
                  </pic:blipFill>
                  <pic:spPr>
                    <a:xfrm>
                      <a:off x="0" y="0"/>
                      <a:ext cx="738554" cy="224777"/>
                    </a:xfrm>
                    <a:prstGeom prst="rect">
                      <a:avLst/>
                    </a:prstGeom>
                  </pic:spPr>
                </pic:pic>
              </a:graphicData>
            </a:graphic>
          </wp:inline>
        </w:drawing>
      </w:r>
      <w:r w:rsidR="0C346B35">
        <w:t xml:space="preserve"> option </w:t>
      </w:r>
      <w:r w:rsidR="25D23F2E">
        <w:t xml:space="preserve">from </w:t>
      </w:r>
      <w:r w:rsidR="0C346B35">
        <w:t xml:space="preserve">the right. </w:t>
      </w:r>
    </w:p>
    <w:p w14:paraId="085198C1" w14:textId="67320733" w:rsidR="003723BE" w:rsidRDefault="0039546A" w:rsidP="005C3F98">
      <w:r>
        <w:t xml:space="preserve">The </w:t>
      </w:r>
      <w:r w:rsidR="003723BE">
        <w:t>Task Configuration screen</w:t>
      </w:r>
      <w:r w:rsidR="00BD0B85">
        <w:t xml:space="preserve"> is displayed.</w:t>
      </w:r>
      <w:r w:rsidR="003723BE">
        <w:t xml:space="preserve"> This screen includes several tabs, each</w:t>
      </w:r>
      <w:r w:rsidR="00BD0B85">
        <w:t xml:space="preserve"> providing an aspect of Task configuration.</w:t>
      </w:r>
      <w:r w:rsidR="003723BE">
        <w:t xml:space="preserve"> </w:t>
      </w:r>
    </w:p>
    <w:p w14:paraId="6DC10D75" w14:textId="77777777" w:rsidR="00FC1E37" w:rsidRDefault="6F53E767">
      <w:pPr>
        <w:keepNext/>
      </w:pPr>
      <w:r>
        <w:rPr>
          <w:noProof/>
        </w:rPr>
        <w:drawing>
          <wp:inline distT="0" distB="0" distL="0" distR="0" wp14:anchorId="05F70F8E" wp14:editId="09552BB2">
            <wp:extent cx="5349876" cy="237886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1">
                      <a:extLst>
                        <a:ext uri="{28A0092B-C50C-407E-A947-70E740481C1C}">
                          <a14:useLocalDpi xmlns:a14="http://schemas.microsoft.com/office/drawing/2010/main" val="0"/>
                        </a:ext>
                      </a:extLst>
                    </a:blip>
                    <a:stretch>
                      <a:fillRect/>
                    </a:stretch>
                  </pic:blipFill>
                  <pic:spPr>
                    <a:xfrm>
                      <a:off x="0" y="0"/>
                      <a:ext cx="5349876" cy="2378865"/>
                    </a:xfrm>
                    <a:prstGeom prst="rect">
                      <a:avLst/>
                    </a:prstGeom>
                  </pic:spPr>
                </pic:pic>
              </a:graphicData>
            </a:graphic>
          </wp:inline>
        </w:drawing>
      </w:r>
    </w:p>
    <w:p w14:paraId="779022AC" w14:textId="503D23A4" w:rsidR="00D67557" w:rsidRDefault="00FC1E37" w:rsidP="00B2495B">
      <w:pPr>
        <w:pStyle w:val="Caption"/>
      </w:pPr>
      <w:bookmarkStart w:id="98" w:name="_Toc63416201"/>
      <w:r>
        <w:t xml:space="preserve">Figure </w:t>
      </w:r>
      <w:r w:rsidR="004F4865">
        <w:fldChar w:fldCharType="begin"/>
      </w:r>
      <w:r w:rsidR="004F4865">
        <w:instrText xml:space="preserve"> SEQ Figure \* ARABIC </w:instrText>
      </w:r>
      <w:r w:rsidR="004F4865">
        <w:fldChar w:fldCharType="separate"/>
      </w:r>
      <w:r w:rsidR="00B65864">
        <w:rPr>
          <w:noProof/>
        </w:rPr>
        <w:t>11</w:t>
      </w:r>
      <w:r w:rsidR="004F4865">
        <w:rPr>
          <w:noProof/>
        </w:rPr>
        <w:fldChar w:fldCharType="end"/>
      </w:r>
      <w:r>
        <w:t>. Add/Edit a Task screen</w:t>
      </w:r>
      <w:bookmarkEnd w:id="98"/>
    </w:p>
    <w:p w14:paraId="0AE2436B" w14:textId="60B3BAA5" w:rsidR="00882939" w:rsidRDefault="00882939" w:rsidP="005864F1">
      <w:r>
        <w:t>The</w:t>
      </w:r>
      <w:r w:rsidR="005864F1">
        <w:t xml:space="preserve"> following tabs</w:t>
      </w:r>
      <w:r>
        <w:t xml:space="preserve"> constitute the Task Configuration screen</w:t>
      </w:r>
      <w:r w:rsidR="005864F1">
        <w:t>:</w:t>
      </w:r>
      <w:r w:rsidR="0075170C">
        <w:t xml:space="preserve"> </w:t>
      </w:r>
    </w:p>
    <w:p w14:paraId="6397267B" w14:textId="6A0C3404" w:rsidR="00882939" w:rsidRDefault="0075170C" w:rsidP="00882939">
      <w:pPr>
        <w:pStyle w:val="ListParagraph"/>
        <w:numPr>
          <w:ilvl w:val="0"/>
          <w:numId w:val="45"/>
        </w:numPr>
      </w:pPr>
      <w:r>
        <w:t xml:space="preserve">Tasks </w:t>
      </w:r>
    </w:p>
    <w:p w14:paraId="3FCBA31D" w14:textId="713462C1" w:rsidR="00882939" w:rsidRDefault="0075170C" w:rsidP="00882939">
      <w:pPr>
        <w:pStyle w:val="ListParagraph"/>
        <w:numPr>
          <w:ilvl w:val="0"/>
          <w:numId w:val="45"/>
        </w:numPr>
      </w:pPr>
      <w:r>
        <w:t xml:space="preserve">Reminders </w:t>
      </w:r>
    </w:p>
    <w:p w14:paraId="0B30E055" w14:textId="77777777" w:rsidR="00882939" w:rsidRDefault="0075170C" w:rsidP="00882939">
      <w:pPr>
        <w:pStyle w:val="ListParagraph"/>
        <w:numPr>
          <w:ilvl w:val="0"/>
          <w:numId w:val="45"/>
        </w:numPr>
      </w:pPr>
      <w:r>
        <w:t>Operations</w:t>
      </w:r>
      <w:r w:rsidR="00766AF7">
        <w:t>,</w:t>
      </w:r>
      <w:r>
        <w:t xml:space="preserve"> and </w:t>
      </w:r>
    </w:p>
    <w:p w14:paraId="1D4468A1" w14:textId="023D77FD" w:rsidR="005864F1" w:rsidRDefault="0075170C" w:rsidP="00B2495B">
      <w:pPr>
        <w:pStyle w:val="ListParagraph"/>
        <w:numPr>
          <w:ilvl w:val="0"/>
          <w:numId w:val="45"/>
        </w:numPr>
      </w:pPr>
      <w:r>
        <w:t xml:space="preserve">Associated </w:t>
      </w:r>
      <w:r w:rsidR="00766AF7">
        <w:t>T</w:t>
      </w:r>
      <w:r>
        <w:t xml:space="preserve">asks. </w:t>
      </w:r>
    </w:p>
    <w:p w14:paraId="77F28136" w14:textId="00099A3D" w:rsidR="00243CD6" w:rsidRDefault="009E7F91" w:rsidP="009E7F91">
      <w:r>
        <w:t xml:space="preserve">Tasks can be divided </w:t>
      </w:r>
      <w:r w:rsidR="00766AF7">
        <w:t>in</w:t>
      </w:r>
      <w:r>
        <w:t xml:space="preserve">to two </w:t>
      </w:r>
      <w:r w:rsidR="00766AF7">
        <w:t xml:space="preserve">primary </w:t>
      </w:r>
      <w:r>
        <w:t xml:space="preserve">categories: </w:t>
      </w:r>
      <w:r w:rsidR="0037528D">
        <w:t xml:space="preserve">Manually executed </w:t>
      </w:r>
      <w:r>
        <w:t>Task</w:t>
      </w:r>
      <w:r w:rsidR="00D02526">
        <w:t>s</w:t>
      </w:r>
      <w:r>
        <w:t>, and Tasks</w:t>
      </w:r>
      <w:r w:rsidR="0037528D">
        <w:t xml:space="preserve"> configured </w:t>
      </w:r>
      <w:r>
        <w:t xml:space="preserve">to run automatically. An automatic </w:t>
      </w:r>
      <w:r w:rsidR="00766AF7">
        <w:t>T</w:t>
      </w:r>
      <w:r>
        <w:t xml:space="preserve">ask is performed by the </w:t>
      </w:r>
      <w:r w:rsidR="00F941EB">
        <w:t>DPM</w:t>
      </w:r>
      <w:r>
        <w:t xml:space="preserve"> system, while a manual </w:t>
      </w:r>
      <w:r w:rsidR="00766AF7">
        <w:t>T</w:t>
      </w:r>
      <w:r>
        <w:t>ask will be allocated to Steward</w:t>
      </w:r>
      <w:r w:rsidR="007A5B21">
        <w:t xml:space="preserve"> role and teams</w:t>
      </w:r>
      <w:r w:rsidR="00766AF7">
        <w:t>.</w:t>
      </w:r>
      <w:r>
        <w:t xml:space="preserve"> </w:t>
      </w:r>
    </w:p>
    <w:p w14:paraId="2DC51682" w14:textId="4E17986F" w:rsidR="00243CD6" w:rsidRDefault="00243CD6" w:rsidP="001D4049">
      <w:r>
        <w:t xml:space="preserve">The following sections </w:t>
      </w:r>
      <w:r w:rsidR="0056257E">
        <w:t xml:space="preserve">describe </w:t>
      </w:r>
      <w:r w:rsidR="00A304FF">
        <w:t xml:space="preserve">the </w:t>
      </w:r>
      <w:r w:rsidR="007A5B21">
        <w:t xml:space="preserve">task </w:t>
      </w:r>
      <w:r w:rsidR="00A304FF">
        <w:t xml:space="preserve">properties </w:t>
      </w:r>
      <w:r w:rsidR="007A5B21">
        <w:t>to</w:t>
      </w:r>
      <w:r w:rsidR="00A304FF">
        <w:t xml:space="preserve"> be configured </w:t>
      </w:r>
      <w:r w:rsidR="000F7EB6">
        <w:t xml:space="preserve">when </w:t>
      </w:r>
      <w:r w:rsidR="006C4922">
        <w:t xml:space="preserve">defining </w:t>
      </w:r>
      <w:r w:rsidR="002156EE">
        <w:t>a Task</w:t>
      </w:r>
      <w:r w:rsidR="000F7EB6">
        <w:t>, and the differen</w:t>
      </w:r>
      <w:r w:rsidR="001C70B9">
        <w:t xml:space="preserve">t </w:t>
      </w:r>
      <w:r w:rsidR="007A5B21">
        <w:t>configurations of automatic and manual tasks</w:t>
      </w:r>
      <w:r w:rsidR="001C70B9">
        <w:t>.</w:t>
      </w:r>
      <w:r w:rsidR="000F7EB6">
        <w:t xml:space="preserve"> </w:t>
      </w:r>
    </w:p>
    <w:p w14:paraId="6A293399" w14:textId="7709B6C8" w:rsidR="009E7F91" w:rsidRDefault="001D4049" w:rsidP="001D4049">
      <w:pPr>
        <w:pStyle w:val="Heading5"/>
      </w:pPr>
      <w:r>
        <w:t xml:space="preserve">Tasks </w:t>
      </w:r>
      <w:r w:rsidR="70BBBDA9">
        <w:t>T</w:t>
      </w:r>
      <w:r>
        <w:t>ab</w:t>
      </w:r>
    </w:p>
    <w:p w14:paraId="6D7D337B" w14:textId="4AB61C67" w:rsidR="00973075" w:rsidRDefault="008859BB" w:rsidP="00973075">
      <w:r>
        <w:t xml:space="preserve">The </w:t>
      </w:r>
      <w:r w:rsidRPr="00B2495B">
        <w:rPr>
          <w:b/>
          <w:bCs/>
        </w:rPr>
        <w:t>Tasks</w:t>
      </w:r>
      <w:r>
        <w:t xml:space="preserve"> tab includes the configuration of parameters</w:t>
      </w:r>
      <w:r w:rsidR="001C70B9">
        <w:t>,</w:t>
      </w:r>
      <w:r>
        <w:t xml:space="preserve"> such as:</w:t>
      </w:r>
    </w:p>
    <w:p w14:paraId="0E6944EE" w14:textId="081E521A" w:rsidR="008859BB" w:rsidRDefault="008859BB" w:rsidP="008859BB">
      <w:pPr>
        <w:pStyle w:val="ListParagraph"/>
        <w:numPr>
          <w:ilvl w:val="0"/>
          <w:numId w:val="29"/>
        </w:numPr>
      </w:pPr>
      <w:r>
        <w:t>Task Name</w:t>
      </w:r>
    </w:p>
    <w:p w14:paraId="0E4067DF" w14:textId="5314F086" w:rsidR="008859BB" w:rsidRDefault="008859BB" w:rsidP="008859BB">
      <w:pPr>
        <w:pStyle w:val="ListParagraph"/>
        <w:numPr>
          <w:ilvl w:val="0"/>
          <w:numId w:val="29"/>
        </w:numPr>
      </w:pPr>
      <w:r>
        <w:t>Task owner</w:t>
      </w:r>
    </w:p>
    <w:p w14:paraId="5B71B242" w14:textId="282E6764" w:rsidR="000046BC" w:rsidRDefault="000046BC" w:rsidP="008859BB">
      <w:pPr>
        <w:pStyle w:val="ListParagraph"/>
        <w:numPr>
          <w:ilvl w:val="0"/>
          <w:numId w:val="29"/>
        </w:numPr>
      </w:pPr>
      <w:r>
        <w:t xml:space="preserve">Define </w:t>
      </w:r>
      <w:r w:rsidR="00491FE3">
        <w:t>the</w:t>
      </w:r>
      <w:r w:rsidR="73744C0A">
        <w:t xml:space="preserve"> </w:t>
      </w:r>
      <w:r>
        <w:t xml:space="preserve">Task </w:t>
      </w:r>
      <w:r w:rsidR="00491FE3">
        <w:t>a</w:t>
      </w:r>
      <w:r>
        <w:t>s mandatory</w:t>
      </w:r>
      <w:r w:rsidR="00491FE3">
        <w:t>, when applicable</w:t>
      </w:r>
    </w:p>
    <w:p w14:paraId="655C2E07" w14:textId="174126CC" w:rsidR="00243C43" w:rsidRDefault="00491FE3" w:rsidP="008859BB">
      <w:pPr>
        <w:pStyle w:val="ListParagraph"/>
        <w:numPr>
          <w:ilvl w:val="0"/>
          <w:numId w:val="29"/>
        </w:numPr>
      </w:pPr>
      <w:r>
        <w:t xml:space="preserve">Provide execution order of </w:t>
      </w:r>
      <w:r w:rsidR="00243C43">
        <w:t>Tasks</w:t>
      </w:r>
    </w:p>
    <w:p w14:paraId="45B0A75B" w14:textId="1A70DD20" w:rsidR="00243C43" w:rsidRDefault="00906BCF" w:rsidP="008859BB">
      <w:pPr>
        <w:pStyle w:val="ListParagraph"/>
        <w:numPr>
          <w:ilvl w:val="0"/>
          <w:numId w:val="29"/>
        </w:numPr>
      </w:pPr>
      <w:r>
        <w:t>Define</w:t>
      </w:r>
      <w:r w:rsidR="00491FE3">
        <w:t xml:space="preserve"> </w:t>
      </w:r>
      <w:r w:rsidR="00243C43">
        <w:t xml:space="preserve">Dependencies </w:t>
      </w:r>
      <w:r w:rsidR="00491FE3">
        <w:t>with</w:t>
      </w:r>
      <w:r w:rsidR="00243C43">
        <w:t xml:space="preserve"> other Tasks</w:t>
      </w:r>
    </w:p>
    <w:p w14:paraId="6C109C06" w14:textId="038AADEC" w:rsidR="008859BB" w:rsidRDefault="008859BB" w:rsidP="008859BB">
      <w:pPr>
        <w:pStyle w:val="ListParagraph"/>
        <w:numPr>
          <w:ilvl w:val="0"/>
          <w:numId w:val="29"/>
        </w:numPr>
      </w:pPr>
      <w:r>
        <w:t xml:space="preserve">Task expected </w:t>
      </w:r>
      <w:r w:rsidR="00C95F11">
        <w:t>duration</w:t>
      </w:r>
    </w:p>
    <w:p w14:paraId="1743D8E1" w14:textId="7AFB290E" w:rsidR="008859BB" w:rsidRDefault="008859BB" w:rsidP="008859BB">
      <w:pPr>
        <w:pStyle w:val="ListParagraph"/>
        <w:numPr>
          <w:ilvl w:val="0"/>
          <w:numId w:val="29"/>
        </w:numPr>
      </w:pPr>
      <w:r>
        <w:lastRenderedPageBreak/>
        <w:t>Task execution timing</w:t>
      </w:r>
    </w:p>
    <w:p w14:paraId="2DC63B68" w14:textId="77777777" w:rsidR="004D5F53" w:rsidRDefault="1DBFF4FB" w:rsidP="00B2495B">
      <w:pPr>
        <w:keepNext/>
      </w:pPr>
      <w:r>
        <w:rPr>
          <w:noProof/>
        </w:rPr>
        <w:drawing>
          <wp:inline distT="0" distB="0" distL="0" distR="0" wp14:anchorId="75F1FB24" wp14:editId="7595C9E3">
            <wp:extent cx="5430128" cy="2579311"/>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430128" cy="2579311"/>
                    </a:xfrm>
                    <a:prstGeom prst="rect">
                      <a:avLst/>
                    </a:prstGeom>
                  </pic:spPr>
                </pic:pic>
              </a:graphicData>
            </a:graphic>
          </wp:inline>
        </w:drawing>
      </w:r>
    </w:p>
    <w:p w14:paraId="5A93DFF7" w14:textId="548D1D99" w:rsidR="550A2F65" w:rsidRDefault="004D5F53" w:rsidP="00B2495B">
      <w:pPr>
        <w:pStyle w:val="Caption"/>
      </w:pPr>
      <w:bookmarkStart w:id="99" w:name="_Toc63416202"/>
      <w:r>
        <w:t xml:space="preserve">Figure </w:t>
      </w:r>
      <w:r w:rsidR="004F4865">
        <w:fldChar w:fldCharType="begin"/>
      </w:r>
      <w:r w:rsidR="004F4865">
        <w:instrText xml:space="preserve"> SEQ Figure \* ARABIC </w:instrText>
      </w:r>
      <w:r w:rsidR="004F4865">
        <w:fldChar w:fldCharType="separate"/>
      </w:r>
      <w:r w:rsidR="00B65864">
        <w:rPr>
          <w:noProof/>
        </w:rPr>
        <w:t>12</w:t>
      </w:r>
      <w:r w:rsidR="004F4865">
        <w:rPr>
          <w:noProof/>
        </w:rPr>
        <w:fldChar w:fldCharType="end"/>
      </w:r>
      <w:r>
        <w:t>.</w:t>
      </w:r>
      <w:r w:rsidR="003F24DC">
        <w:t xml:space="preserve"> </w:t>
      </w:r>
      <w:r>
        <w:t xml:space="preserve">Task </w:t>
      </w:r>
      <w:r w:rsidR="003F24DC">
        <w:t>tab</w:t>
      </w:r>
      <w:bookmarkEnd w:id="99"/>
    </w:p>
    <w:p w14:paraId="7A3F2F2E" w14:textId="01D4A9E2" w:rsidR="00022203" w:rsidRPr="00973075" w:rsidRDefault="000046BC" w:rsidP="000046BC">
      <w:r>
        <w:t>The following table de</w:t>
      </w:r>
      <w:r w:rsidR="001534BE">
        <w:t>tail</w:t>
      </w:r>
      <w:r w:rsidR="007B4216">
        <w:t>s</w:t>
      </w:r>
      <w:r>
        <w:t xml:space="preserve"> the options </w:t>
      </w:r>
      <w:r w:rsidR="007B4216">
        <w:t>for the Task</w:t>
      </w:r>
      <w:r>
        <w:t xml:space="preserve"> tab:</w:t>
      </w:r>
    </w:p>
    <w:tbl>
      <w:tblPr>
        <w:tblStyle w:val="TableGridLight1"/>
        <w:tblW w:w="0" w:type="auto"/>
        <w:tblInd w:w="720" w:type="dxa"/>
        <w:tblLook w:val="04A0" w:firstRow="1" w:lastRow="0" w:firstColumn="1" w:lastColumn="0" w:noHBand="0" w:noVBand="1"/>
      </w:tblPr>
      <w:tblGrid>
        <w:gridCol w:w="1271"/>
        <w:gridCol w:w="709"/>
        <w:gridCol w:w="6650"/>
      </w:tblGrid>
      <w:tr w:rsidR="00CE4A08" w14:paraId="3BF54C3A" w14:textId="77777777" w:rsidTr="7CA060FC">
        <w:trPr>
          <w:cnfStyle w:val="100000000000" w:firstRow="1" w:lastRow="0" w:firstColumn="0" w:lastColumn="0" w:oddVBand="0" w:evenVBand="0" w:oddHBand="0" w:evenHBand="0" w:firstRowFirstColumn="0" w:firstRowLastColumn="0" w:lastRowFirstColumn="0" w:lastRowLastColumn="0"/>
        </w:trPr>
        <w:tc>
          <w:tcPr>
            <w:tcW w:w="1274" w:type="dxa"/>
          </w:tcPr>
          <w:p w14:paraId="60140608" w14:textId="7FF9038F" w:rsidR="00CE4A08" w:rsidRDefault="00CE4A08" w:rsidP="005864F1">
            <w:pPr>
              <w:ind w:left="0"/>
            </w:pPr>
            <w:r>
              <w:t>Property</w:t>
            </w:r>
          </w:p>
        </w:tc>
        <w:tc>
          <w:tcPr>
            <w:tcW w:w="553" w:type="dxa"/>
          </w:tcPr>
          <w:p w14:paraId="75DB7BE1" w14:textId="65BCF873" w:rsidR="00CE4A08" w:rsidRDefault="00CE4A08" w:rsidP="00687535">
            <w:pPr>
              <w:ind w:left="0"/>
              <w:jc w:val="center"/>
            </w:pPr>
            <w:r>
              <w:t>M/O</w:t>
            </w:r>
          </w:p>
        </w:tc>
        <w:tc>
          <w:tcPr>
            <w:tcW w:w="6803" w:type="dxa"/>
          </w:tcPr>
          <w:p w14:paraId="7B385A83" w14:textId="4EA04748" w:rsidR="00CE4A08" w:rsidRDefault="00CE4A08" w:rsidP="005864F1">
            <w:pPr>
              <w:ind w:left="0"/>
            </w:pPr>
            <w:r>
              <w:t>Description</w:t>
            </w:r>
          </w:p>
        </w:tc>
      </w:tr>
      <w:tr w:rsidR="00CE4A08" w14:paraId="4F30A5DE" w14:textId="77777777" w:rsidTr="7CA060FC">
        <w:tc>
          <w:tcPr>
            <w:tcW w:w="1274" w:type="dxa"/>
          </w:tcPr>
          <w:p w14:paraId="4C7A11A1" w14:textId="0E0CCC6D" w:rsidR="00CE4A08" w:rsidRDefault="00CE4A08" w:rsidP="005864F1">
            <w:pPr>
              <w:ind w:left="0"/>
            </w:pPr>
            <w:r>
              <w:t>Task Name</w:t>
            </w:r>
          </w:p>
        </w:tc>
        <w:tc>
          <w:tcPr>
            <w:tcW w:w="553" w:type="dxa"/>
          </w:tcPr>
          <w:p w14:paraId="3A201B84" w14:textId="1D9439D5" w:rsidR="00CE4A08" w:rsidRDefault="00CE4A08" w:rsidP="00687535">
            <w:pPr>
              <w:ind w:left="0"/>
              <w:jc w:val="center"/>
            </w:pPr>
            <w:r>
              <w:t>M</w:t>
            </w:r>
          </w:p>
        </w:tc>
        <w:tc>
          <w:tcPr>
            <w:tcW w:w="6803" w:type="dxa"/>
          </w:tcPr>
          <w:p w14:paraId="02032F0D" w14:textId="7F5C836F" w:rsidR="00CE4A08" w:rsidRDefault="00CE4A08" w:rsidP="005864F1">
            <w:pPr>
              <w:ind w:left="0"/>
            </w:pPr>
            <w:r>
              <w:t xml:space="preserve">The </w:t>
            </w:r>
            <w:r w:rsidR="001C70B9">
              <w:t>T</w:t>
            </w:r>
            <w:r>
              <w:t>ask name</w:t>
            </w:r>
            <w:r w:rsidR="007B4216">
              <w:t xml:space="preserve"> </w:t>
            </w:r>
            <w:r>
              <w:t>identif</w:t>
            </w:r>
            <w:r w:rsidR="007B4216">
              <w:t>ies</w:t>
            </w:r>
            <w:r>
              <w:t xml:space="preserve"> the </w:t>
            </w:r>
            <w:r w:rsidR="001C70B9">
              <w:t>T</w:t>
            </w:r>
            <w:r>
              <w:t xml:space="preserve">ask </w:t>
            </w:r>
            <w:r w:rsidR="007B4216">
              <w:t xml:space="preserve">throughout the system. </w:t>
            </w:r>
          </w:p>
        </w:tc>
      </w:tr>
      <w:tr w:rsidR="00CE4A08" w14:paraId="2C635595" w14:textId="77777777" w:rsidTr="7CA060FC">
        <w:tc>
          <w:tcPr>
            <w:tcW w:w="1274" w:type="dxa"/>
          </w:tcPr>
          <w:p w14:paraId="18580C92" w14:textId="3CD85FDA" w:rsidR="00CE4A08" w:rsidRDefault="00CE4A08" w:rsidP="005864F1">
            <w:pPr>
              <w:ind w:left="0"/>
            </w:pPr>
            <w:r>
              <w:t>Role</w:t>
            </w:r>
          </w:p>
        </w:tc>
        <w:tc>
          <w:tcPr>
            <w:tcW w:w="553" w:type="dxa"/>
          </w:tcPr>
          <w:p w14:paraId="7792070C" w14:textId="5A7B62FD" w:rsidR="00CE4A08" w:rsidRDefault="00CE4A08" w:rsidP="00687535">
            <w:pPr>
              <w:ind w:left="0"/>
              <w:jc w:val="center"/>
            </w:pPr>
            <w:r>
              <w:t>M</w:t>
            </w:r>
          </w:p>
        </w:tc>
        <w:tc>
          <w:tcPr>
            <w:tcW w:w="6803" w:type="dxa"/>
          </w:tcPr>
          <w:p w14:paraId="04E6FC22" w14:textId="5428231C" w:rsidR="00CE4A08" w:rsidRDefault="00CE4A08" w:rsidP="006B4F21">
            <w:pPr>
              <w:ind w:left="0"/>
            </w:pPr>
            <w:r>
              <w:t xml:space="preserve">The </w:t>
            </w:r>
            <w:r w:rsidR="007B4216">
              <w:t xml:space="preserve">defined </w:t>
            </w:r>
            <w:r w:rsidR="002D004C">
              <w:t>role</w:t>
            </w:r>
            <w:r w:rsidR="007B4216">
              <w:t xml:space="preserve"> of a team representing a group assigned to the Task. </w:t>
            </w:r>
            <w:r>
              <w:t xml:space="preserve">For manual </w:t>
            </w:r>
            <w:r w:rsidR="001C70B9">
              <w:t>T</w:t>
            </w:r>
            <w:r>
              <w:t>asks</w:t>
            </w:r>
            <w:r w:rsidR="00DC0F9D">
              <w:t xml:space="preserve">, </w:t>
            </w:r>
            <w:r w:rsidR="00865E94">
              <w:t xml:space="preserve">the Role </w:t>
            </w:r>
            <w:r w:rsidR="00211F0C">
              <w:t xml:space="preserve">is assigned to </w:t>
            </w:r>
            <w:r w:rsidR="002601AD">
              <w:t xml:space="preserve">one of </w:t>
            </w:r>
            <w:r w:rsidR="00211F0C">
              <w:t xml:space="preserve">the </w:t>
            </w:r>
            <w:r w:rsidR="001C70B9">
              <w:t>D</w:t>
            </w:r>
            <w:r>
              <w:t xml:space="preserve">ata </w:t>
            </w:r>
            <w:r w:rsidR="001C70B9">
              <w:t>S</w:t>
            </w:r>
            <w:r>
              <w:t xml:space="preserve">tewards’ group. For automatic </w:t>
            </w:r>
            <w:r w:rsidR="001C70B9">
              <w:t>T</w:t>
            </w:r>
            <w:r>
              <w:t>ask</w:t>
            </w:r>
            <w:r w:rsidR="001C70B9">
              <w:t>s, the DP</w:t>
            </w:r>
            <w:r w:rsidR="0030672A">
              <w:t>M</w:t>
            </w:r>
            <w:r w:rsidR="001C70B9">
              <w:t xml:space="preserve"> system inform</w:t>
            </w:r>
            <w:r w:rsidR="00211F0C">
              <w:t>s</w:t>
            </w:r>
            <w:r w:rsidR="001C70B9">
              <w:t xml:space="preserve"> </w:t>
            </w:r>
            <w:r w:rsidR="00CB44AE">
              <w:t xml:space="preserve">the </w:t>
            </w:r>
            <w:r w:rsidR="001C70B9">
              <w:t xml:space="preserve">assigned role </w:t>
            </w:r>
            <w:r w:rsidR="00CB44AE">
              <w:t xml:space="preserve">when </w:t>
            </w:r>
            <w:r w:rsidR="001C70B9">
              <w:t xml:space="preserve">the process fails or the deadline of the Task </w:t>
            </w:r>
            <w:r w:rsidR="00CB44AE">
              <w:t>expired without completing the task</w:t>
            </w:r>
            <w:r w:rsidR="001C70B9">
              <w:t>.</w:t>
            </w:r>
            <w:r>
              <w:t xml:space="preserve"> </w:t>
            </w:r>
          </w:p>
        </w:tc>
      </w:tr>
      <w:tr w:rsidR="00CE4A08" w14:paraId="41862CBC" w14:textId="77777777" w:rsidTr="7CA060FC">
        <w:tc>
          <w:tcPr>
            <w:tcW w:w="1274" w:type="dxa"/>
          </w:tcPr>
          <w:p w14:paraId="79D6F590" w14:textId="788F10CA" w:rsidR="00CE4A08" w:rsidRDefault="00CE4A08" w:rsidP="005864F1">
            <w:pPr>
              <w:ind w:left="0"/>
            </w:pPr>
            <w:r>
              <w:t>Mandatory</w:t>
            </w:r>
          </w:p>
        </w:tc>
        <w:tc>
          <w:tcPr>
            <w:tcW w:w="553" w:type="dxa"/>
          </w:tcPr>
          <w:p w14:paraId="6067C2EF" w14:textId="074E65A1" w:rsidR="00CE4A08" w:rsidRDefault="006713E6" w:rsidP="00687535">
            <w:pPr>
              <w:ind w:left="0"/>
              <w:jc w:val="center"/>
            </w:pPr>
            <w:r>
              <w:t>M</w:t>
            </w:r>
          </w:p>
        </w:tc>
        <w:tc>
          <w:tcPr>
            <w:tcW w:w="6803" w:type="dxa"/>
          </w:tcPr>
          <w:p w14:paraId="4867E445" w14:textId="10278D6D" w:rsidR="00CE4A08" w:rsidRDefault="00CB44AE" w:rsidP="005864F1">
            <w:pPr>
              <w:ind w:left="0"/>
            </w:pPr>
            <w:r>
              <w:t>A</w:t>
            </w:r>
            <w:r w:rsidR="00CE4A08">
              <w:t xml:space="preserve"> </w:t>
            </w:r>
            <w:r w:rsidR="00130302">
              <w:t>T</w:t>
            </w:r>
            <w:r w:rsidR="00CE4A08">
              <w:t xml:space="preserve">ask </w:t>
            </w:r>
            <w:r>
              <w:t xml:space="preserve">indicated </w:t>
            </w:r>
            <w:r w:rsidR="00CE4A08">
              <w:t xml:space="preserve">as </w:t>
            </w:r>
            <w:r w:rsidR="00130302">
              <w:t>m</w:t>
            </w:r>
            <w:r w:rsidR="00CE4A08">
              <w:t xml:space="preserve">andatory </w:t>
            </w:r>
            <w:r>
              <w:t xml:space="preserve">signifies </w:t>
            </w:r>
            <w:r w:rsidR="00CE4A08">
              <w:t xml:space="preserve">the </w:t>
            </w:r>
            <w:r>
              <w:t xml:space="preserve">associated </w:t>
            </w:r>
            <w:r w:rsidR="00CE4A08">
              <w:t xml:space="preserve">flow will not </w:t>
            </w:r>
            <w:r>
              <w:t>proceed</w:t>
            </w:r>
            <w:r w:rsidR="00CE4A08">
              <w:t xml:space="preserve"> </w:t>
            </w:r>
            <w:r w:rsidR="00130302">
              <w:t>un</w:t>
            </w:r>
            <w:r w:rsidR="00CE4A08">
              <w:t xml:space="preserve">til this </w:t>
            </w:r>
            <w:r w:rsidR="00130302">
              <w:t>T</w:t>
            </w:r>
            <w:r w:rsidR="00CE4A08">
              <w:t>ask is completed.</w:t>
            </w:r>
          </w:p>
          <w:p w14:paraId="6C275BA4" w14:textId="68F2DF7D" w:rsidR="00135A43" w:rsidRDefault="00135A43" w:rsidP="005864F1">
            <w:pPr>
              <w:ind w:left="0"/>
            </w:pPr>
          </w:p>
          <w:p w14:paraId="7D5EF41E" w14:textId="2278C920" w:rsidR="00135A43" w:rsidRDefault="00135A43" w:rsidP="005864F1">
            <w:pPr>
              <w:ind w:left="0"/>
            </w:pPr>
            <w:r>
              <w:t xml:space="preserve">If the </w:t>
            </w:r>
            <w:r w:rsidR="00076205">
              <w:t>“</w:t>
            </w:r>
            <w:r>
              <w:t>Mandatory</w:t>
            </w:r>
            <w:r w:rsidR="00076205">
              <w:t>”</w:t>
            </w:r>
            <w:r>
              <w:t xml:space="preserve"> property is not marked</w:t>
            </w:r>
            <w:r w:rsidR="29327435">
              <w:t xml:space="preserve"> and the </w:t>
            </w:r>
            <w:r w:rsidR="00CE08EA">
              <w:t xml:space="preserve">Task </w:t>
            </w:r>
            <w:r w:rsidR="29327435">
              <w:t xml:space="preserve">deadline is </w:t>
            </w:r>
            <w:r w:rsidR="00D66E06">
              <w:t>reached, the</w:t>
            </w:r>
            <w:r>
              <w:t xml:space="preserve"> flow </w:t>
            </w:r>
            <w:r w:rsidR="3B97D579">
              <w:t>continue</w:t>
            </w:r>
            <w:r w:rsidR="00F86FFA">
              <w:t>s</w:t>
            </w:r>
            <w:r>
              <w:t xml:space="preserve"> even if the Task has not been completed. In this case, the system mark</w:t>
            </w:r>
            <w:r w:rsidR="0010497C">
              <w:t>s</w:t>
            </w:r>
            <w:r>
              <w:t xml:space="preserve"> the Task as “waived”.  If there are no further Tasks in the Request, the Request </w:t>
            </w:r>
            <w:r w:rsidR="0010497C">
              <w:t>is</w:t>
            </w:r>
            <w:r>
              <w:t xml:space="preserve"> marked as “completed”.</w:t>
            </w:r>
          </w:p>
          <w:p w14:paraId="46979D9B" w14:textId="3D9E4F8F" w:rsidR="00135A43" w:rsidRDefault="00135A43" w:rsidP="005864F1">
            <w:pPr>
              <w:ind w:left="0"/>
            </w:pPr>
          </w:p>
        </w:tc>
      </w:tr>
      <w:tr w:rsidR="00CE4A08" w14:paraId="37D12F3C" w14:textId="77777777" w:rsidTr="7CA060FC">
        <w:tc>
          <w:tcPr>
            <w:tcW w:w="1274" w:type="dxa"/>
          </w:tcPr>
          <w:p w14:paraId="7AB5D431" w14:textId="3EC81491" w:rsidR="00CE4A08" w:rsidRDefault="00CE4A08" w:rsidP="004414CD">
            <w:pPr>
              <w:ind w:left="0"/>
              <w:jc w:val="left"/>
            </w:pPr>
            <w:r>
              <w:t>Task Start Time</w:t>
            </w:r>
          </w:p>
        </w:tc>
        <w:tc>
          <w:tcPr>
            <w:tcW w:w="553" w:type="dxa"/>
          </w:tcPr>
          <w:p w14:paraId="4B14C3C0" w14:textId="659D7CB8" w:rsidR="00CE4A08" w:rsidRDefault="006713E6" w:rsidP="00687535">
            <w:pPr>
              <w:ind w:left="0"/>
              <w:jc w:val="center"/>
            </w:pPr>
            <w:r>
              <w:t>M</w:t>
            </w:r>
          </w:p>
        </w:tc>
        <w:tc>
          <w:tcPr>
            <w:tcW w:w="6803" w:type="dxa"/>
          </w:tcPr>
          <w:p w14:paraId="3A1A65D2" w14:textId="2B2D009F" w:rsidR="00CE4A08" w:rsidRDefault="00CE4A08" w:rsidP="005864F1">
            <w:pPr>
              <w:ind w:left="0"/>
            </w:pPr>
            <w:r>
              <w:t>This property defin</w:t>
            </w:r>
            <w:r w:rsidR="0010497C">
              <w:t>es</w:t>
            </w:r>
            <w:r w:rsidR="000E0383">
              <w:t xml:space="preserve"> </w:t>
            </w:r>
            <w:r w:rsidR="0010497C">
              <w:t xml:space="preserve">when the next task in the flow should be started. There are two options:  Start the task immediately after the preceding task has completed or start the task as defined by the configurable time lag, described next. </w:t>
            </w:r>
          </w:p>
          <w:p w14:paraId="0DE85B2C" w14:textId="07A75952" w:rsidR="00CE4A08" w:rsidRDefault="00CE4A08" w:rsidP="005864F1">
            <w:pPr>
              <w:ind w:left="0"/>
            </w:pPr>
            <w:r>
              <w:t>The time lag configuration:</w:t>
            </w:r>
          </w:p>
          <w:p w14:paraId="3ACA2A65" w14:textId="77777777" w:rsidR="00CE4A08" w:rsidRDefault="00CE4A08" w:rsidP="005864F1">
            <w:pPr>
              <w:ind w:left="0"/>
            </w:pPr>
          </w:p>
          <w:p w14:paraId="33DDC3B0" w14:textId="62E5E4C8" w:rsidR="00CE4A08" w:rsidRDefault="00CE4A08" w:rsidP="0004757F">
            <w:pPr>
              <w:ind w:left="0"/>
              <w:jc w:val="center"/>
            </w:pPr>
            <w:r>
              <w:rPr>
                <w:noProof/>
              </w:rPr>
              <w:drawing>
                <wp:inline distT="0" distB="0" distL="0" distR="0" wp14:anchorId="7584E8F3" wp14:editId="084E231E">
                  <wp:extent cx="2224438" cy="994202"/>
                  <wp:effectExtent l="0" t="0" r="0" b="0"/>
                  <wp:docPr id="933063530"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2224438" cy="994202"/>
                          </a:xfrm>
                          <a:prstGeom prst="rect">
                            <a:avLst/>
                          </a:prstGeom>
                        </pic:spPr>
                      </pic:pic>
                    </a:graphicData>
                  </a:graphic>
                </wp:inline>
              </w:drawing>
            </w:r>
          </w:p>
          <w:p w14:paraId="2886AAFE" w14:textId="4DD84322" w:rsidR="00CE4A08" w:rsidRDefault="00CE4A08" w:rsidP="002250E1">
            <w:pPr>
              <w:ind w:left="0"/>
              <w:jc w:val="left"/>
            </w:pPr>
          </w:p>
          <w:p w14:paraId="508CFED0" w14:textId="77777777" w:rsidR="00CE4A08" w:rsidRDefault="00CE4A08" w:rsidP="005864F1">
            <w:pPr>
              <w:ind w:left="0"/>
            </w:pPr>
            <w:r>
              <w:t xml:space="preserve">The configuration depends on the selected time unit: </w:t>
            </w:r>
          </w:p>
          <w:p w14:paraId="062AFB67" w14:textId="36561B81" w:rsidR="00CE4A08" w:rsidRDefault="3A283796" w:rsidP="005864F1">
            <w:pPr>
              <w:ind w:left="0"/>
            </w:pPr>
            <w:r>
              <w:lastRenderedPageBreak/>
              <w:t xml:space="preserve">If “hour” </w:t>
            </w:r>
            <w:r w:rsidR="2BF00BEF">
              <w:t xml:space="preserve">is </w:t>
            </w:r>
            <w:r>
              <w:t>selected, the user define</w:t>
            </w:r>
            <w:r w:rsidR="2BF00BEF">
              <w:t>s</w:t>
            </w:r>
            <w:r>
              <w:t xml:space="preserve"> </w:t>
            </w:r>
            <w:r w:rsidR="2BF00BEF">
              <w:t>the</w:t>
            </w:r>
            <w:r>
              <w:t xml:space="preserve"> minute the task start</w:t>
            </w:r>
            <w:r w:rsidR="2BF00BEF">
              <w:t>s</w:t>
            </w:r>
            <w:r w:rsidR="186688D8">
              <w:t>. Once the preceding task has completed,</w:t>
            </w:r>
            <w:r w:rsidR="4BFCFA7B">
              <w:t xml:space="preserve"> this task will start in the defined minute of the following hour</w:t>
            </w:r>
            <w:r>
              <w:t>.</w:t>
            </w:r>
          </w:p>
          <w:p w14:paraId="079CF401" w14:textId="206A0319" w:rsidR="00CE4A08" w:rsidRDefault="00CE4A08" w:rsidP="005864F1">
            <w:pPr>
              <w:ind w:left="0"/>
            </w:pPr>
            <w:r>
              <w:t xml:space="preserve">If “day” was selected then the hour of the day </w:t>
            </w:r>
            <w:r w:rsidR="0010497C">
              <w:t>is</w:t>
            </w:r>
            <w:r>
              <w:t xml:space="preserve"> defined.</w:t>
            </w:r>
          </w:p>
          <w:p w14:paraId="2C9A5590" w14:textId="30F71484" w:rsidR="00CE4A08" w:rsidRDefault="00CE4A08" w:rsidP="005864F1">
            <w:pPr>
              <w:ind w:left="0"/>
            </w:pPr>
            <w:r>
              <w:t>The configuration of other time unit choices of “week”, “month” and “year” follow the same logic.</w:t>
            </w:r>
          </w:p>
        </w:tc>
      </w:tr>
      <w:tr w:rsidR="00CE4A08" w14:paraId="1096181F" w14:textId="77777777" w:rsidTr="7CA060FC">
        <w:tc>
          <w:tcPr>
            <w:tcW w:w="1274" w:type="dxa"/>
          </w:tcPr>
          <w:p w14:paraId="2F4DAA55" w14:textId="00C4D7FC" w:rsidR="00CE4A08" w:rsidRDefault="00CE4A08" w:rsidP="004414CD">
            <w:pPr>
              <w:ind w:left="0"/>
              <w:jc w:val="left"/>
            </w:pPr>
            <w:r>
              <w:lastRenderedPageBreak/>
              <w:t>Task Order</w:t>
            </w:r>
          </w:p>
        </w:tc>
        <w:tc>
          <w:tcPr>
            <w:tcW w:w="553" w:type="dxa"/>
          </w:tcPr>
          <w:p w14:paraId="1DA195EB" w14:textId="65C697A0" w:rsidR="00CE4A08" w:rsidRDefault="006713E6" w:rsidP="00687535">
            <w:pPr>
              <w:ind w:left="0"/>
              <w:jc w:val="center"/>
            </w:pPr>
            <w:r>
              <w:t>O</w:t>
            </w:r>
          </w:p>
        </w:tc>
        <w:tc>
          <w:tcPr>
            <w:tcW w:w="6803" w:type="dxa"/>
          </w:tcPr>
          <w:p w14:paraId="518C5B44" w14:textId="50A919F2" w:rsidR="00CE4A08" w:rsidRDefault="00CE4A08" w:rsidP="005864F1">
            <w:pPr>
              <w:ind w:left="0"/>
            </w:pPr>
            <w:r>
              <w:t>T</w:t>
            </w:r>
            <w:r w:rsidR="0010497C">
              <w:t>ask Order</w:t>
            </w:r>
            <w:r>
              <w:t xml:space="preserve"> defines the </w:t>
            </w:r>
            <w:r w:rsidR="009A6758">
              <w:t xml:space="preserve">execution </w:t>
            </w:r>
            <w:r>
              <w:t xml:space="preserve">of the task within </w:t>
            </w:r>
            <w:r w:rsidR="00FC720B">
              <w:t xml:space="preserve">its </w:t>
            </w:r>
            <w:r w:rsidR="004E497F">
              <w:t>Stage</w:t>
            </w:r>
            <w:r>
              <w:t xml:space="preserve">. </w:t>
            </w:r>
            <w:r w:rsidR="009A6758">
              <w:t xml:space="preserve">Tasks to be executed in parallel are assigned </w:t>
            </w:r>
            <w:r>
              <w:t xml:space="preserve">to the same order number.  </w:t>
            </w:r>
            <w:r w:rsidR="00C02DF7">
              <w:t>The d</w:t>
            </w:r>
            <w:r w:rsidR="001E7F52">
              <w:t xml:space="preserve">efault </w:t>
            </w:r>
            <w:r w:rsidR="00C02DF7">
              <w:t xml:space="preserve">value </w:t>
            </w:r>
            <w:r w:rsidR="001E7F52">
              <w:t>is 1</w:t>
            </w:r>
            <w:r w:rsidR="009A6758">
              <w:t>.</w:t>
            </w:r>
          </w:p>
        </w:tc>
      </w:tr>
      <w:tr w:rsidR="00CE4A08" w14:paraId="1AA6334E" w14:textId="77777777" w:rsidTr="7CA060FC">
        <w:tc>
          <w:tcPr>
            <w:tcW w:w="1274" w:type="dxa"/>
          </w:tcPr>
          <w:p w14:paraId="5AB0E8EE" w14:textId="51B546EB" w:rsidR="00CE4A08" w:rsidRDefault="00CE4A08" w:rsidP="004414CD">
            <w:pPr>
              <w:ind w:left="0"/>
              <w:jc w:val="left"/>
            </w:pPr>
            <w:r>
              <w:t>Task Deadline</w:t>
            </w:r>
          </w:p>
        </w:tc>
        <w:tc>
          <w:tcPr>
            <w:tcW w:w="553" w:type="dxa"/>
          </w:tcPr>
          <w:p w14:paraId="4B255588" w14:textId="7D0DCB26" w:rsidR="00CE4A08" w:rsidRDefault="00872466" w:rsidP="00687535">
            <w:pPr>
              <w:ind w:left="0"/>
              <w:jc w:val="center"/>
            </w:pPr>
            <w:r>
              <w:t>M</w:t>
            </w:r>
          </w:p>
        </w:tc>
        <w:tc>
          <w:tcPr>
            <w:tcW w:w="6803" w:type="dxa"/>
          </w:tcPr>
          <w:p w14:paraId="3CE67987" w14:textId="480F97CC" w:rsidR="00CE4A08" w:rsidRDefault="00CE4A08" w:rsidP="005864F1">
            <w:pPr>
              <w:ind w:left="0"/>
            </w:pPr>
            <w:r>
              <w:t>The task deadline defines the maximum</w:t>
            </w:r>
            <w:r w:rsidR="009A6758">
              <w:t xml:space="preserve"> time</w:t>
            </w:r>
            <w:r>
              <w:t xml:space="preserve"> </w:t>
            </w:r>
            <w:r w:rsidR="009A6758">
              <w:t xml:space="preserve">the </w:t>
            </w:r>
            <w:r>
              <w:t xml:space="preserve">task is expected to </w:t>
            </w:r>
            <w:r w:rsidR="009A6758">
              <w:t>complete</w:t>
            </w:r>
            <w:r>
              <w:t>. If the task execution exceeds this deadline, the task is defined as “past due”.</w:t>
            </w:r>
          </w:p>
          <w:p w14:paraId="4FE4E15B" w14:textId="782DD600" w:rsidR="00CE4A08" w:rsidRDefault="00CE4A08" w:rsidP="001F0ABE">
            <w:pPr>
              <w:ind w:left="0"/>
            </w:pPr>
            <w:r>
              <w:t>If a Task reaches its Deadline, a</w:t>
            </w:r>
            <w:r w:rsidR="009A6758">
              <w:t>n</w:t>
            </w:r>
            <w:r>
              <w:t xml:space="preserve"> </w:t>
            </w:r>
            <w:r w:rsidR="009A6758">
              <w:t>e</w:t>
            </w:r>
            <w:r>
              <w:t xml:space="preserve">mail </w:t>
            </w:r>
            <w:r w:rsidR="009A6758">
              <w:t>is</w:t>
            </w:r>
            <w:r>
              <w:t xml:space="preserve"> sent to the e-mail address registered for the Role of the task. The configuration of the e-mail used for this purpose is</w:t>
            </w:r>
            <w:r w:rsidR="1BB7C22F">
              <w:t xml:space="preserve"> set</w:t>
            </w:r>
            <w:r>
              <w:t xml:space="preserve"> in the Role Management screen of the </w:t>
            </w:r>
            <w:r w:rsidR="00627CEB">
              <w:t>Admin</w:t>
            </w:r>
            <w:r>
              <w:t xml:space="preserve"> module. </w:t>
            </w:r>
          </w:p>
        </w:tc>
      </w:tr>
      <w:tr w:rsidR="00CE4A08" w14:paraId="283ED07E" w14:textId="77777777" w:rsidTr="7CA060FC">
        <w:tc>
          <w:tcPr>
            <w:tcW w:w="1274" w:type="dxa"/>
          </w:tcPr>
          <w:p w14:paraId="0EA9BF00" w14:textId="4550DC23" w:rsidR="00CE4A08" w:rsidRDefault="00CE4A08" w:rsidP="004414CD">
            <w:pPr>
              <w:ind w:left="0"/>
              <w:jc w:val="left"/>
            </w:pPr>
            <w:r>
              <w:t>Push Succeeding Tasks</w:t>
            </w:r>
          </w:p>
        </w:tc>
        <w:tc>
          <w:tcPr>
            <w:tcW w:w="553" w:type="dxa"/>
          </w:tcPr>
          <w:p w14:paraId="7E364789" w14:textId="7F47B593" w:rsidR="00CE4A08" w:rsidRDefault="00872466" w:rsidP="00687535">
            <w:pPr>
              <w:ind w:left="0"/>
              <w:jc w:val="center"/>
            </w:pPr>
            <w:r>
              <w:t>O</w:t>
            </w:r>
          </w:p>
        </w:tc>
        <w:tc>
          <w:tcPr>
            <w:tcW w:w="6803" w:type="dxa"/>
          </w:tcPr>
          <w:p w14:paraId="5264A4F2" w14:textId="4564F702" w:rsidR="00CE4A08" w:rsidRDefault="00CE4A08" w:rsidP="005864F1">
            <w:pPr>
              <w:ind w:left="0"/>
            </w:pPr>
            <w:r>
              <w:t>This property relate</w:t>
            </w:r>
            <w:r w:rsidR="009A6758">
              <w:t>s</w:t>
            </w:r>
            <w:r>
              <w:t xml:space="preserve"> to the overall order definitions of the tasks in the </w:t>
            </w:r>
            <w:r w:rsidR="004E497F">
              <w:t>Stage</w:t>
            </w:r>
            <w:r>
              <w:t xml:space="preserve">. It is useful when creating a new Task in an already existing </w:t>
            </w:r>
            <w:r w:rsidR="004E497F">
              <w:t>Stage</w:t>
            </w:r>
            <w:r>
              <w:t xml:space="preserve"> and configur</w:t>
            </w:r>
            <w:r w:rsidR="00D93926">
              <w:t>ing</w:t>
            </w:r>
            <w:r>
              <w:t xml:space="preserve"> this new Task to be executed before Tasks that were previously defined (</w:t>
            </w:r>
            <w:r w:rsidR="009A6758">
              <w:t xml:space="preserve">given </w:t>
            </w:r>
            <w:r>
              <w:t xml:space="preserve">“push succeeding Tasks” </w:t>
            </w:r>
            <w:r w:rsidR="009A6758">
              <w:t>is</w:t>
            </w:r>
            <w:r>
              <w:t xml:space="preserve"> switched on), or without changing the other tasks (</w:t>
            </w:r>
            <w:r w:rsidR="009A6758">
              <w:t xml:space="preserve">whereby </w:t>
            </w:r>
            <w:r>
              <w:t xml:space="preserve">“push succeeding Tasks” </w:t>
            </w:r>
            <w:r w:rsidR="009A6758">
              <w:t>is</w:t>
            </w:r>
            <w:r>
              <w:t xml:space="preserve"> switched off). </w:t>
            </w:r>
          </w:p>
          <w:p w14:paraId="21111AD3" w14:textId="1A181B35" w:rsidR="00CE4A08" w:rsidRDefault="00CE4A08" w:rsidP="005864F1">
            <w:pPr>
              <w:ind w:left="0"/>
            </w:pPr>
            <w:r>
              <w:t xml:space="preserve">When a task is defined to an order number already assigned to another Task, then the “push succeeding Tasks” property defines </w:t>
            </w:r>
            <w:r w:rsidR="00D93926">
              <w:t>whether</w:t>
            </w:r>
            <w:r>
              <w:t xml:space="preserve"> to push the task </w:t>
            </w:r>
            <w:r w:rsidR="009A6758">
              <w:t>with</w:t>
            </w:r>
            <w:r>
              <w:t xml:space="preserve"> the same order to be set to </w:t>
            </w:r>
            <w:r w:rsidRPr="00B2495B">
              <w:rPr>
                <w:i/>
                <w:iCs/>
              </w:rPr>
              <w:t>after</w:t>
            </w:r>
            <w:r>
              <w:t xml:space="preserve"> the new task (pushing succeeding tasks as well), or</w:t>
            </w:r>
            <w:r w:rsidR="009A6758">
              <w:t>,</w:t>
            </w:r>
            <w:r>
              <w:t xml:space="preserve"> to only add the new Task to the same order as </w:t>
            </w:r>
            <w:r w:rsidR="009A6758">
              <w:t xml:space="preserve">existing </w:t>
            </w:r>
            <w:r>
              <w:t xml:space="preserve">Tasks.   </w:t>
            </w:r>
          </w:p>
        </w:tc>
      </w:tr>
      <w:tr w:rsidR="00C02DF7" w14:paraId="06700CD2" w14:textId="77777777" w:rsidTr="7CA060FC">
        <w:tc>
          <w:tcPr>
            <w:tcW w:w="1274" w:type="dxa"/>
          </w:tcPr>
          <w:p w14:paraId="52865155" w14:textId="48910A5F" w:rsidR="00C02DF7" w:rsidRDefault="00872466" w:rsidP="004414CD">
            <w:pPr>
              <w:ind w:left="0"/>
              <w:jc w:val="left"/>
            </w:pPr>
            <w:r w:rsidRPr="00C05D0F">
              <w:t>Conditional Dependent Task</w:t>
            </w:r>
          </w:p>
        </w:tc>
        <w:tc>
          <w:tcPr>
            <w:tcW w:w="553" w:type="dxa"/>
          </w:tcPr>
          <w:p w14:paraId="05EB0E5D" w14:textId="05384EDB" w:rsidR="00C02DF7" w:rsidRDefault="00872466" w:rsidP="00687535">
            <w:pPr>
              <w:ind w:left="0"/>
              <w:jc w:val="center"/>
            </w:pPr>
            <w:r>
              <w:t>O</w:t>
            </w:r>
          </w:p>
        </w:tc>
        <w:tc>
          <w:tcPr>
            <w:tcW w:w="6803" w:type="dxa"/>
          </w:tcPr>
          <w:p w14:paraId="5C35CA40" w14:textId="6E09E4C2" w:rsidR="00872466" w:rsidRDefault="00872466" w:rsidP="00872466">
            <w:pPr>
              <w:ind w:left="0"/>
              <w:rPr>
                <w:rFonts w:ascii="Calibri" w:hAnsi="Calibri"/>
                <w:color w:val="auto"/>
              </w:rPr>
            </w:pPr>
            <w:r>
              <w:t xml:space="preserve">When a task is marked as “Conditional Dependent Task”, </w:t>
            </w:r>
            <w:r w:rsidR="009A6758">
              <w:t xml:space="preserve">the </w:t>
            </w:r>
            <w:r>
              <w:t xml:space="preserve">task </w:t>
            </w:r>
            <w:r w:rsidR="00F23507">
              <w:t>is dependent</w:t>
            </w:r>
            <w:r>
              <w:t xml:space="preserve"> on a previous task and should be executed only if the task it depends on was not completed within </w:t>
            </w:r>
            <w:r w:rsidR="009A6758">
              <w:t xml:space="preserve">the </w:t>
            </w:r>
            <w:r>
              <w:t xml:space="preserve">predefined time period. When this property is switched to “on”, the </w:t>
            </w:r>
            <w:r w:rsidR="00F941EB">
              <w:t>DPM</w:t>
            </w:r>
            <w:r>
              <w:t xml:space="preserve"> will prompt the user to define the Task it depends </w:t>
            </w:r>
            <w:r w:rsidR="009A6758">
              <w:t>up</w:t>
            </w:r>
            <w:r>
              <w:t>on and after how many hours from the parent Task start execution, the dependent Task</w:t>
            </w:r>
            <w:r w:rsidR="00FA4475">
              <w:t xml:space="preserve"> begins</w:t>
            </w:r>
            <w:r>
              <w:t>.</w:t>
            </w:r>
          </w:p>
          <w:p w14:paraId="6B7401E8" w14:textId="4AFA2909" w:rsidR="00C02DF7" w:rsidRDefault="00872466" w:rsidP="00872466">
            <w:pPr>
              <w:ind w:left="0"/>
            </w:pPr>
            <w:r>
              <w:t xml:space="preserve">The parent Task can be any other task from the same </w:t>
            </w:r>
            <w:r w:rsidR="004E497F">
              <w:t>Stage</w:t>
            </w:r>
            <w:r>
              <w:t>.</w:t>
            </w:r>
          </w:p>
          <w:p w14:paraId="2592A927" w14:textId="03E658FC" w:rsidR="00A6518A" w:rsidRDefault="00A6518A" w:rsidP="00A6518A">
            <w:pPr>
              <w:ind w:left="0"/>
            </w:pPr>
            <w:r>
              <w:t xml:space="preserve">This property is presented only if there </w:t>
            </w:r>
            <w:r w:rsidR="00FA4475">
              <w:t xml:space="preserve">is </w:t>
            </w:r>
            <w:r>
              <w:t xml:space="preserve">more than one Task in the current </w:t>
            </w:r>
            <w:r w:rsidR="004E497F">
              <w:t>Stage</w:t>
            </w:r>
            <w:r>
              <w:t xml:space="preserve">. When this property is switched “on”, the </w:t>
            </w:r>
            <w:r w:rsidR="003C59B5">
              <w:t xml:space="preserve">property of “order” </w:t>
            </w:r>
            <w:r w:rsidR="002663AB">
              <w:t xml:space="preserve">and “Deadline” are </w:t>
            </w:r>
            <w:r w:rsidR="003C59B5">
              <w:t>not relevant</w:t>
            </w:r>
            <w:r w:rsidR="002663AB">
              <w:t xml:space="preserve">. Instead, the user should populate two additional properties: “Conditional </w:t>
            </w:r>
            <w:r w:rsidR="00D90510">
              <w:t>Parent</w:t>
            </w:r>
            <w:r w:rsidR="002663AB">
              <w:t xml:space="preserve"> Task” </w:t>
            </w:r>
            <w:r w:rsidR="00C515E7">
              <w:t>and: Start</w:t>
            </w:r>
            <w:r w:rsidR="002663AB">
              <w:t xml:space="preserve"> Task After X Hours” (See details in next section).</w:t>
            </w:r>
          </w:p>
        </w:tc>
      </w:tr>
    </w:tbl>
    <w:p w14:paraId="358188C2" w14:textId="70645A3B" w:rsidR="00022203" w:rsidRDefault="00022203" w:rsidP="005864F1"/>
    <w:p w14:paraId="54E68883" w14:textId="53F73691" w:rsidR="000066A5" w:rsidRDefault="000066A5" w:rsidP="005864F1">
      <w:r w:rsidRPr="00B2495B">
        <w:rPr>
          <w:u w:val="single"/>
        </w:rPr>
        <w:t>Conditional Dependent Task</w:t>
      </w:r>
      <w:r>
        <w:t xml:space="preserve">: </w:t>
      </w:r>
    </w:p>
    <w:p w14:paraId="0EEE520F" w14:textId="691D451D" w:rsidR="00ED6D03" w:rsidRDefault="000337AD" w:rsidP="00ED6D03">
      <w:pPr>
        <w:rPr>
          <w:rFonts w:ascii="Calibri" w:hAnsi="Calibri"/>
          <w:color w:val="auto"/>
        </w:rPr>
      </w:pPr>
      <w:r>
        <w:t>When “</w:t>
      </w:r>
      <w:r w:rsidR="00ED6D03">
        <w:t xml:space="preserve">Conditional Dependent Task” is switched on, the Tasks </w:t>
      </w:r>
      <w:r w:rsidR="00FA4475">
        <w:t>t</w:t>
      </w:r>
      <w:r w:rsidR="00ED6D03">
        <w:t xml:space="preserve">ab changes to </w:t>
      </w:r>
      <w:r w:rsidR="00FA4475">
        <w:t xml:space="preserve">display </w:t>
      </w:r>
      <w:r w:rsidR="00ED6D03">
        <w:t xml:space="preserve">the properties </w:t>
      </w:r>
      <w:r w:rsidR="00FA4475">
        <w:t>to</w:t>
      </w:r>
      <w:r w:rsidR="00ED6D03">
        <w:t xml:space="preserve"> be configured in this case:</w:t>
      </w:r>
    </w:p>
    <w:p w14:paraId="0A5DD884" w14:textId="77777777" w:rsidR="004D5F53" w:rsidRDefault="415CA89E">
      <w:pPr>
        <w:keepNext/>
      </w:pPr>
      <w:r>
        <w:rPr>
          <w:noProof/>
        </w:rPr>
        <w:lastRenderedPageBreak/>
        <w:drawing>
          <wp:inline distT="0" distB="0" distL="0" distR="0" wp14:anchorId="203A401E" wp14:editId="087610D7">
            <wp:extent cx="5423096" cy="2179667"/>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5423096" cy="2179667"/>
                    </a:xfrm>
                    <a:prstGeom prst="rect">
                      <a:avLst/>
                    </a:prstGeom>
                  </pic:spPr>
                </pic:pic>
              </a:graphicData>
            </a:graphic>
          </wp:inline>
        </w:drawing>
      </w:r>
    </w:p>
    <w:p w14:paraId="67CEC889" w14:textId="44B55A50" w:rsidR="00ED6D03" w:rsidRDefault="004D5F53">
      <w:pPr>
        <w:pStyle w:val="Caption"/>
      </w:pPr>
      <w:bookmarkStart w:id="100" w:name="_Toc63416203"/>
      <w:r>
        <w:t xml:space="preserve">Figure </w:t>
      </w:r>
      <w:r w:rsidR="004F4865">
        <w:fldChar w:fldCharType="begin"/>
      </w:r>
      <w:r w:rsidR="004F4865">
        <w:instrText xml:space="preserve"> SEQ Figure \* ARABIC </w:instrText>
      </w:r>
      <w:r w:rsidR="004F4865">
        <w:fldChar w:fldCharType="separate"/>
      </w:r>
      <w:r w:rsidR="00B65864">
        <w:rPr>
          <w:noProof/>
        </w:rPr>
        <w:t>13</w:t>
      </w:r>
      <w:r w:rsidR="004F4865">
        <w:rPr>
          <w:noProof/>
        </w:rPr>
        <w:fldChar w:fldCharType="end"/>
      </w:r>
      <w:r>
        <w:t>. Task Configuration - Task tab</w:t>
      </w:r>
      <w:bookmarkEnd w:id="100"/>
    </w:p>
    <w:p w14:paraId="02F02DBA" w14:textId="0C8DAFBB" w:rsidR="00ED6D03" w:rsidRDefault="00ED6D03" w:rsidP="00ED6D03">
      <w:r>
        <w:t>The additional properties that can be configured when the “Conditional Dependent Task is switched on are</w:t>
      </w:r>
      <w:r w:rsidR="1BEE9B64">
        <w:t xml:space="preserve"> described as follows.</w:t>
      </w:r>
    </w:p>
    <w:tbl>
      <w:tblPr>
        <w:tblStyle w:val="TableGridLight1"/>
        <w:tblW w:w="0" w:type="auto"/>
        <w:tblInd w:w="720" w:type="dxa"/>
        <w:tblLook w:val="04A0" w:firstRow="1" w:lastRow="0" w:firstColumn="1" w:lastColumn="0" w:noHBand="0" w:noVBand="1"/>
      </w:tblPr>
      <w:tblGrid>
        <w:gridCol w:w="1287"/>
        <w:gridCol w:w="709"/>
        <w:gridCol w:w="6634"/>
      </w:tblGrid>
      <w:tr w:rsidR="003B70B1" w14:paraId="5DA26462" w14:textId="77777777" w:rsidTr="2415B29A">
        <w:trPr>
          <w:cnfStyle w:val="100000000000" w:firstRow="1" w:lastRow="0" w:firstColumn="0" w:lastColumn="0" w:oddVBand="0" w:evenVBand="0" w:oddHBand="0" w:evenHBand="0" w:firstRowFirstColumn="0" w:firstRowLastColumn="0" w:lastRowFirstColumn="0" w:lastRowLastColumn="0"/>
        </w:trPr>
        <w:tc>
          <w:tcPr>
            <w:tcW w:w="12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16F902" w14:textId="77777777" w:rsidR="003B70B1" w:rsidRDefault="003B70B1" w:rsidP="009E1628">
            <w:pPr>
              <w:ind w:left="0"/>
            </w:pPr>
            <w:r>
              <w:t>Property</w:t>
            </w:r>
          </w:p>
        </w:tc>
        <w:tc>
          <w:tcPr>
            <w:tcW w:w="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C79FAE" w14:textId="19FAF58A" w:rsidR="003B70B1" w:rsidRDefault="00713C80" w:rsidP="009E1628">
            <w:pPr>
              <w:ind w:left="0"/>
            </w:pPr>
            <w:r>
              <w:t>M/O</w:t>
            </w:r>
          </w:p>
        </w:tc>
        <w:tc>
          <w:tcPr>
            <w:tcW w:w="66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5BA3A9" w14:textId="77777777" w:rsidR="003B70B1" w:rsidRDefault="003B70B1" w:rsidP="009E1628">
            <w:pPr>
              <w:ind w:left="0"/>
            </w:pPr>
            <w:r>
              <w:t>Description</w:t>
            </w:r>
          </w:p>
        </w:tc>
      </w:tr>
      <w:tr w:rsidR="003B70B1" w14:paraId="7CB4B12D" w14:textId="77777777" w:rsidTr="2415B29A">
        <w:tc>
          <w:tcPr>
            <w:tcW w:w="12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F1E336" w14:textId="77777777" w:rsidR="003B70B1" w:rsidRDefault="003B70B1" w:rsidP="009E1628">
            <w:pPr>
              <w:ind w:left="0"/>
            </w:pPr>
            <w:r>
              <w:t>Conditional Parent Task</w:t>
            </w:r>
          </w:p>
        </w:tc>
        <w:tc>
          <w:tcPr>
            <w:tcW w:w="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B1B6D1" w14:textId="4BAA7664" w:rsidR="003B70B1" w:rsidRDefault="00713C80" w:rsidP="00713C80">
            <w:pPr>
              <w:ind w:left="0"/>
              <w:jc w:val="center"/>
            </w:pPr>
            <w:r>
              <w:t>M</w:t>
            </w:r>
          </w:p>
        </w:tc>
        <w:tc>
          <w:tcPr>
            <w:tcW w:w="66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A65FC5" w14:textId="08D82074" w:rsidR="003B70B1" w:rsidRDefault="5A289260" w:rsidP="009E1628">
            <w:pPr>
              <w:ind w:left="0"/>
            </w:pPr>
            <w:r>
              <w:t xml:space="preserve">This property is presented only when the Conditional Dependent Task is switched on. It defines the parent Task that this current Task depends </w:t>
            </w:r>
            <w:r w:rsidR="00FA4475">
              <w:t>up</w:t>
            </w:r>
            <w:r>
              <w:t xml:space="preserve">on. It can be any other task from the same </w:t>
            </w:r>
            <w:r w:rsidR="004E497F">
              <w:t>Stage</w:t>
            </w:r>
            <w:r>
              <w:t xml:space="preserve"> that </w:t>
            </w:r>
            <w:r w:rsidR="00FA4475">
              <w:t>precedes</w:t>
            </w:r>
            <w:r>
              <w:t xml:space="preserve"> the dependent task.</w:t>
            </w:r>
          </w:p>
        </w:tc>
      </w:tr>
      <w:tr w:rsidR="003B70B1" w14:paraId="1B77F249" w14:textId="77777777" w:rsidTr="2415B29A">
        <w:tc>
          <w:tcPr>
            <w:tcW w:w="12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FDF66C" w14:textId="77777777" w:rsidR="003B70B1" w:rsidRDefault="003B70B1" w:rsidP="00B2495B">
            <w:pPr>
              <w:ind w:left="0"/>
              <w:jc w:val="left"/>
            </w:pPr>
            <w:r>
              <w:t>Start Task After X Hours</w:t>
            </w:r>
          </w:p>
        </w:tc>
        <w:tc>
          <w:tcPr>
            <w:tcW w:w="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5BB50A" w14:textId="658CAA33" w:rsidR="003B70B1" w:rsidRDefault="00713C80" w:rsidP="00713C80">
            <w:pPr>
              <w:ind w:left="0"/>
              <w:jc w:val="center"/>
            </w:pPr>
            <w:r>
              <w:t>M</w:t>
            </w:r>
          </w:p>
        </w:tc>
        <w:tc>
          <w:tcPr>
            <w:tcW w:w="666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E35671" w14:textId="5DB51195" w:rsidR="003B70B1" w:rsidRDefault="5A289260" w:rsidP="009E1628">
            <w:pPr>
              <w:ind w:left="0"/>
            </w:pPr>
            <w:r>
              <w:t xml:space="preserve">This property is </w:t>
            </w:r>
            <w:r w:rsidR="68BAFC42">
              <w:t>shown</w:t>
            </w:r>
            <w:r>
              <w:t xml:space="preserve"> only when the Conditional Dependent Task is switched on. I</w:t>
            </w:r>
            <w:r w:rsidR="004945D2">
              <w:t>t</w:t>
            </w:r>
            <w:r>
              <w:t xml:space="preserve"> indicates after how many hours should the dependent Task </w:t>
            </w:r>
            <w:r w:rsidR="00FA4475">
              <w:t>begin following</w:t>
            </w:r>
            <w:r>
              <w:t xml:space="preserve"> the parent task start time.</w:t>
            </w:r>
          </w:p>
        </w:tc>
      </w:tr>
    </w:tbl>
    <w:p w14:paraId="5173832B" w14:textId="77777777" w:rsidR="00FC50F3" w:rsidRDefault="00FC50F3" w:rsidP="00FC50F3"/>
    <w:p w14:paraId="0930323E" w14:textId="230D8359" w:rsidR="00FC50F3" w:rsidRDefault="00FC50F3" w:rsidP="00FC50F3">
      <w:r>
        <w:t>W</w:t>
      </w:r>
      <w:r w:rsidR="004D32AF">
        <w:t xml:space="preserve">hen a Flow </w:t>
      </w:r>
      <w:r w:rsidR="00A07B4E">
        <w:t>includ</w:t>
      </w:r>
      <w:r w:rsidR="00FA4475">
        <w:t>ing</w:t>
      </w:r>
      <w:r w:rsidR="00A07B4E">
        <w:t xml:space="preserve"> a conditional Task </w:t>
      </w:r>
      <w:r w:rsidR="004D32AF">
        <w:t xml:space="preserve">is executed, the conditional Task will only be executed if the Task it depends on </w:t>
      </w:r>
      <w:r w:rsidR="00757755">
        <w:t xml:space="preserve">has been “in progress” </w:t>
      </w:r>
      <w:r w:rsidR="002F6F9A">
        <w:t xml:space="preserve">for </w:t>
      </w:r>
      <w:r w:rsidR="00A24AB0">
        <w:t xml:space="preserve">a </w:t>
      </w:r>
      <w:r w:rsidR="002F6F9A">
        <w:t xml:space="preserve">longer duration than </w:t>
      </w:r>
      <w:r w:rsidR="00A24AB0">
        <w:t xml:space="preserve">is </w:t>
      </w:r>
      <w:r w:rsidR="002F6F9A">
        <w:t xml:space="preserve">defined for the </w:t>
      </w:r>
      <w:r w:rsidR="00740DF0">
        <w:t>conditional</w:t>
      </w:r>
      <w:r w:rsidR="002F6F9A">
        <w:t xml:space="preserve"> Task</w:t>
      </w:r>
      <w:r w:rsidR="00740DF0">
        <w:t xml:space="preserve"> </w:t>
      </w:r>
      <w:r w:rsidR="00A24AB0">
        <w:t xml:space="preserve">to </w:t>
      </w:r>
      <w:r w:rsidR="00740DF0">
        <w:t>start</w:t>
      </w:r>
      <w:r w:rsidR="002F6F9A">
        <w:t xml:space="preserve">. If the </w:t>
      </w:r>
      <w:r w:rsidR="00740DF0">
        <w:t xml:space="preserve">parent Task was completed before the </w:t>
      </w:r>
      <w:r w:rsidR="00E949A2">
        <w:t>determined duration, then the conditional Task is marked as “skipped” and is not executed.</w:t>
      </w:r>
    </w:p>
    <w:p w14:paraId="62291200" w14:textId="79006724" w:rsidR="008237DF" w:rsidRDefault="008237DF" w:rsidP="00FC50F3">
      <w:pPr>
        <w:ind w:left="0"/>
      </w:pPr>
    </w:p>
    <w:p w14:paraId="7CB9F7F9" w14:textId="068B7B89" w:rsidR="009638BD" w:rsidRPr="003A3A74" w:rsidRDefault="00CC7DC2" w:rsidP="00CC7DC2">
      <w:pPr>
        <w:pStyle w:val="Heading5"/>
      </w:pPr>
      <w:r>
        <w:t>“</w:t>
      </w:r>
      <w:r w:rsidR="000C5136">
        <w:t>Reminders</w:t>
      </w:r>
      <w:r>
        <w:t>” Tab</w:t>
      </w:r>
    </w:p>
    <w:p w14:paraId="68CD5B7B" w14:textId="242C97F2" w:rsidR="007D3E64" w:rsidRDefault="0018796A" w:rsidP="005C3F98">
      <w:r>
        <w:t xml:space="preserve">Reminders are used in order to </w:t>
      </w:r>
      <w:r w:rsidR="00525007">
        <w:t>preempt</w:t>
      </w:r>
      <w:r w:rsidR="00B4764C">
        <w:t>ively</w:t>
      </w:r>
      <w:r w:rsidR="00525007">
        <w:t xml:space="preserve"> call attention to Tasks that m</w:t>
      </w:r>
      <w:r w:rsidR="007D3E64">
        <w:t xml:space="preserve">ight not be progressing </w:t>
      </w:r>
      <w:r w:rsidR="00A24AB0">
        <w:t>at</w:t>
      </w:r>
      <w:r w:rsidR="007D3E64">
        <w:t xml:space="preserve"> the expected pace. </w:t>
      </w:r>
    </w:p>
    <w:p w14:paraId="17581BF9" w14:textId="5DCDE8B8" w:rsidR="000C5136" w:rsidRDefault="00300186" w:rsidP="005C3F98">
      <w:r>
        <w:t>In t</w:t>
      </w:r>
      <w:r w:rsidR="000C5136">
        <w:t xml:space="preserve">he </w:t>
      </w:r>
      <w:r w:rsidR="00A24AB0">
        <w:t>R</w:t>
      </w:r>
      <w:r w:rsidR="000C5136">
        <w:t>eminders tab</w:t>
      </w:r>
      <w:r>
        <w:t>, the user can</w:t>
      </w:r>
      <w:r w:rsidR="000C5136">
        <w:t xml:space="preserve"> define</w:t>
      </w:r>
      <w:r>
        <w:t xml:space="preserve"> one or more reminders that should be sent </w:t>
      </w:r>
      <w:r w:rsidR="00B2522E">
        <w:t>after a predetermined time</w:t>
      </w:r>
      <w:r w:rsidR="00645689">
        <w:t>.</w:t>
      </w:r>
    </w:p>
    <w:p w14:paraId="018C10C3" w14:textId="77777777" w:rsidR="004D5F53" w:rsidRDefault="07E92C63">
      <w:pPr>
        <w:keepNext/>
      </w:pPr>
      <w:r>
        <w:rPr>
          <w:noProof/>
        </w:rPr>
        <w:lastRenderedPageBreak/>
        <w:drawing>
          <wp:inline distT="0" distB="0" distL="0" distR="0" wp14:anchorId="75B90100" wp14:editId="2089B174">
            <wp:extent cx="5445458" cy="1689488"/>
            <wp:effectExtent l="0" t="0" r="317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445458" cy="1689488"/>
                    </a:xfrm>
                    <a:prstGeom prst="rect">
                      <a:avLst/>
                    </a:prstGeom>
                  </pic:spPr>
                </pic:pic>
              </a:graphicData>
            </a:graphic>
          </wp:inline>
        </w:drawing>
      </w:r>
    </w:p>
    <w:p w14:paraId="4E70AA49" w14:textId="7C567FD5" w:rsidR="00FD4F00" w:rsidRDefault="004D5F53" w:rsidP="00B2495B">
      <w:pPr>
        <w:pStyle w:val="Caption"/>
      </w:pPr>
      <w:bookmarkStart w:id="101" w:name="_Toc63416204"/>
      <w:r>
        <w:t xml:space="preserve">Figure </w:t>
      </w:r>
      <w:r w:rsidR="004F4865">
        <w:fldChar w:fldCharType="begin"/>
      </w:r>
      <w:r w:rsidR="004F4865">
        <w:instrText xml:space="preserve"> SEQ Figure \* ARABIC </w:instrText>
      </w:r>
      <w:r w:rsidR="004F4865">
        <w:fldChar w:fldCharType="separate"/>
      </w:r>
      <w:r w:rsidR="00B65864">
        <w:rPr>
          <w:noProof/>
        </w:rPr>
        <w:t>14</w:t>
      </w:r>
      <w:r w:rsidR="004F4865">
        <w:rPr>
          <w:noProof/>
        </w:rPr>
        <w:fldChar w:fldCharType="end"/>
      </w:r>
      <w:r>
        <w:t>. Task Configuration - Reminders tab</w:t>
      </w:r>
      <w:bookmarkEnd w:id="101"/>
    </w:p>
    <w:p w14:paraId="393D530C" w14:textId="7B8EBC01" w:rsidR="00EE56EB" w:rsidRPr="00747A73" w:rsidRDefault="5B3808F1" w:rsidP="005C3F98">
      <w:r>
        <w:t xml:space="preserve">Use the </w:t>
      </w:r>
      <w:r w:rsidR="23E02287">
        <w:rPr>
          <w:noProof/>
        </w:rPr>
        <w:drawing>
          <wp:inline distT="0" distB="0" distL="0" distR="0" wp14:anchorId="52EBC225" wp14:editId="492399D2">
            <wp:extent cx="377205" cy="186330"/>
            <wp:effectExtent l="0" t="0" r="3810" b="4445"/>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377205" cy="186330"/>
                    </a:xfrm>
                    <a:prstGeom prst="rect">
                      <a:avLst/>
                    </a:prstGeom>
                  </pic:spPr>
                </pic:pic>
              </a:graphicData>
            </a:graphic>
          </wp:inline>
        </w:drawing>
      </w:r>
      <w:r w:rsidR="385D4304">
        <w:t xml:space="preserve"> control </w:t>
      </w:r>
      <w:r w:rsidR="2ECA4AF7">
        <w:t>in order t</w:t>
      </w:r>
      <w:r>
        <w:t xml:space="preserve">o add more than one </w:t>
      </w:r>
      <w:r w:rsidR="362DBF1C">
        <w:t>reminder or</w:t>
      </w:r>
      <w:r w:rsidR="385D4304">
        <w:t xml:space="preserve"> remove </w:t>
      </w:r>
      <w:r w:rsidR="00FA4475">
        <w:t xml:space="preserve">a </w:t>
      </w:r>
      <w:r w:rsidR="67EBE659">
        <w:t>rem</w:t>
      </w:r>
      <w:r w:rsidR="385D4304">
        <w:t>inder</w:t>
      </w:r>
      <w:r>
        <w:t xml:space="preserve">. </w:t>
      </w:r>
    </w:p>
    <w:tbl>
      <w:tblPr>
        <w:tblStyle w:val="TableGridLight1"/>
        <w:tblW w:w="0" w:type="auto"/>
        <w:tblInd w:w="720" w:type="dxa"/>
        <w:tblLook w:val="04A0" w:firstRow="1" w:lastRow="0" w:firstColumn="1" w:lastColumn="0" w:noHBand="0" w:noVBand="1"/>
      </w:tblPr>
      <w:tblGrid>
        <w:gridCol w:w="1272"/>
        <w:gridCol w:w="709"/>
        <w:gridCol w:w="6649"/>
      </w:tblGrid>
      <w:tr w:rsidR="00687535" w14:paraId="279635C2" w14:textId="77777777" w:rsidTr="2415B29A">
        <w:trPr>
          <w:cnfStyle w:val="100000000000" w:firstRow="1" w:lastRow="0" w:firstColumn="0" w:lastColumn="0" w:oddVBand="0" w:evenVBand="0" w:oddHBand="0" w:evenHBand="0" w:firstRowFirstColumn="0" w:firstRowLastColumn="0" w:lastRowFirstColumn="0" w:lastRowLastColumn="0"/>
        </w:trPr>
        <w:tc>
          <w:tcPr>
            <w:tcW w:w="1275" w:type="dxa"/>
          </w:tcPr>
          <w:p w14:paraId="702CAFA3" w14:textId="77777777" w:rsidR="00687535" w:rsidRDefault="00687535" w:rsidP="00DD2170">
            <w:pPr>
              <w:ind w:left="0"/>
            </w:pPr>
            <w:r>
              <w:t>Property</w:t>
            </w:r>
          </w:p>
        </w:tc>
        <w:tc>
          <w:tcPr>
            <w:tcW w:w="552" w:type="dxa"/>
          </w:tcPr>
          <w:p w14:paraId="1AFE6A21" w14:textId="1A97953E" w:rsidR="00687535" w:rsidRDefault="002F3192" w:rsidP="00DD2170">
            <w:pPr>
              <w:ind w:left="0"/>
            </w:pPr>
            <w:r>
              <w:t>M/O</w:t>
            </w:r>
          </w:p>
        </w:tc>
        <w:tc>
          <w:tcPr>
            <w:tcW w:w="6803" w:type="dxa"/>
          </w:tcPr>
          <w:p w14:paraId="7D5B0330" w14:textId="77777777" w:rsidR="00687535" w:rsidRDefault="00687535" w:rsidP="00DD2170">
            <w:pPr>
              <w:ind w:left="0"/>
            </w:pPr>
            <w:r>
              <w:t>Description</w:t>
            </w:r>
          </w:p>
        </w:tc>
      </w:tr>
      <w:tr w:rsidR="00687535" w14:paraId="43303D99" w14:textId="77777777" w:rsidTr="2415B29A">
        <w:tc>
          <w:tcPr>
            <w:tcW w:w="1275" w:type="dxa"/>
          </w:tcPr>
          <w:p w14:paraId="48992DEA" w14:textId="7CACCB39" w:rsidR="00687535" w:rsidRDefault="00687535" w:rsidP="00DD2170">
            <w:pPr>
              <w:ind w:left="0"/>
            </w:pPr>
            <w:r>
              <w:t xml:space="preserve">Reminder </w:t>
            </w:r>
            <w:r w:rsidR="004012DB">
              <w:t>timing</w:t>
            </w:r>
          </w:p>
        </w:tc>
        <w:tc>
          <w:tcPr>
            <w:tcW w:w="552" w:type="dxa"/>
          </w:tcPr>
          <w:p w14:paraId="5FE8CABF" w14:textId="4445199B" w:rsidR="00687535" w:rsidRDefault="002F3192" w:rsidP="002F3192">
            <w:pPr>
              <w:ind w:left="0"/>
              <w:jc w:val="center"/>
            </w:pPr>
            <w:r>
              <w:t>M</w:t>
            </w:r>
          </w:p>
        </w:tc>
        <w:tc>
          <w:tcPr>
            <w:tcW w:w="6803" w:type="dxa"/>
          </w:tcPr>
          <w:p w14:paraId="37834D10" w14:textId="3A932F27" w:rsidR="00687535" w:rsidRDefault="00687535" w:rsidP="00DD2170">
            <w:pPr>
              <w:ind w:left="0"/>
            </w:pPr>
            <w:r>
              <w:t xml:space="preserve">Defines how many hours after the Task had started a reminder be sent. The reminder mail is sent only if by </w:t>
            </w:r>
            <w:r w:rsidR="00FA4475">
              <w:t xml:space="preserve">the reminder set </w:t>
            </w:r>
            <w:r>
              <w:t>time the task was not completed.</w:t>
            </w:r>
          </w:p>
        </w:tc>
      </w:tr>
      <w:tr w:rsidR="00687535" w14:paraId="31B27C3F" w14:textId="77777777" w:rsidTr="2415B29A">
        <w:tc>
          <w:tcPr>
            <w:tcW w:w="1275" w:type="dxa"/>
          </w:tcPr>
          <w:p w14:paraId="2CB7E7CE" w14:textId="529108EB" w:rsidR="00687535" w:rsidRDefault="00687535" w:rsidP="00DD2170">
            <w:pPr>
              <w:ind w:left="0"/>
            </w:pPr>
            <w:r>
              <w:t>Reminder Audience</w:t>
            </w:r>
          </w:p>
        </w:tc>
        <w:tc>
          <w:tcPr>
            <w:tcW w:w="552" w:type="dxa"/>
          </w:tcPr>
          <w:p w14:paraId="733C932C" w14:textId="29F41DFC" w:rsidR="00687535" w:rsidRDefault="002F3192" w:rsidP="002F3192">
            <w:pPr>
              <w:ind w:left="0"/>
              <w:jc w:val="center"/>
            </w:pPr>
            <w:r>
              <w:t>M</w:t>
            </w:r>
          </w:p>
        </w:tc>
        <w:tc>
          <w:tcPr>
            <w:tcW w:w="6803" w:type="dxa"/>
          </w:tcPr>
          <w:p w14:paraId="260A7AD9" w14:textId="2D0236C5" w:rsidR="00687535" w:rsidRDefault="00687535" w:rsidP="00DD2170">
            <w:pPr>
              <w:ind w:left="0"/>
            </w:pPr>
            <w:r>
              <w:t>Defines to whom the reminder should be sent</w:t>
            </w:r>
            <w:r w:rsidR="009B7354">
              <w:t xml:space="preserve">. The </w:t>
            </w:r>
            <w:r w:rsidR="00115E00">
              <w:t xml:space="preserve">reminder </w:t>
            </w:r>
            <w:r w:rsidR="00260630">
              <w:t>can</w:t>
            </w:r>
            <w:r w:rsidR="00115E00">
              <w:t xml:space="preserve"> be sent to the email address of either one of the Roles</w:t>
            </w:r>
            <w:r w:rsidR="00FA4475">
              <w:t>,</w:t>
            </w:r>
            <w:r w:rsidR="00115E00">
              <w:t xml:space="preserve"> or to one of the users that are defined in the system.</w:t>
            </w:r>
          </w:p>
          <w:p w14:paraId="26449FC8" w14:textId="2DBA3B92" w:rsidR="00687535" w:rsidRDefault="675C6FA9" w:rsidP="00466761">
            <w:pPr>
              <w:ind w:left="0"/>
            </w:pPr>
            <w:r>
              <w:t>In the dropdown</w:t>
            </w:r>
            <w:r w:rsidR="00FA4475">
              <w:t>,</w:t>
            </w:r>
            <w:r>
              <w:t xml:space="preserve"> only roles and users that ha</w:t>
            </w:r>
            <w:r w:rsidR="1461C91D">
              <w:t>ve</w:t>
            </w:r>
            <w:r>
              <w:t xml:space="preserve"> </w:t>
            </w:r>
            <w:r w:rsidR="00441BFB">
              <w:t xml:space="preserve">configured an </w:t>
            </w:r>
            <w:r w:rsidR="00BB6F09">
              <w:t xml:space="preserve">email </w:t>
            </w:r>
            <w:r w:rsidR="0073143A">
              <w:t>are included</w:t>
            </w:r>
            <w:r w:rsidR="00FA4475">
              <w:t xml:space="preserve"> </w:t>
            </w:r>
          </w:p>
        </w:tc>
      </w:tr>
    </w:tbl>
    <w:p w14:paraId="2990EF2E" w14:textId="2BBCD910" w:rsidR="00466761" w:rsidRDefault="00466761" w:rsidP="00722AA2">
      <w:pPr>
        <w:ind w:left="0"/>
      </w:pPr>
    </w:p>
    <w:p w14:paraId="25EBB804" w14:textId="5C8C20F6" w:rsidR="004A6369" w:rsidRDefault="004A6369" w:rsidP="004A6369">
      <w:r>
        <w:t xml:space="preserve">Reminders are always sent to the current </w:t>
      </w:r>
      <w:r w:rsidR="00FA4475">
        <w:t>e</w:t>
      </w:r>
      <w:r>
        <w:t xml:space="preserve">mail of the user or Role. </w:t>
      </w:r>
      <w:r w:rsidR="00D7454B">
        <w:t xml:space="preserve">This means </w:t>
      </w:r>
      <w:r>
        <w:t xml:space="preserve">that if the </w:t>
      </w:r>
      <w:r w:rsidR="00FA4475">
        <w:t>e</w:t>
      </w:r>
      <w:r>
        <w:t xml:space="preserve">mail of a user or Role is changed, reminders generated by </w:t>
      </w:r>
      <w:r w:rsidR="00FA4475">
        <w:t xml:space="preserve">the </w:t>
      </w:r>
      <w:r w:rsidR="00F941EB">
        <w:t>DPM</w:t>
      </w:r>
      <w:r>
        <w:t xml:space="preserve"> </w:t>
      </w:r>
      <w:r w:rsidR="00FA4475">
        <w:t xml:space="preserve">system </w:t>
      </w:r>
      <w:r>
        <w:t xml:space="preserve">from that point on will be sent to the new </w:t>
      </w:r>
      <w:r w:rsidR="00FA4475">
        <w:t xml:space="preserve">email </w:t>
      </w:r>
      <w:r>
        <w:t>address.</w:t>
      </w:r>
    </w:p>
    <w:p w14:paraId="0E2B5256" w14:textId="06D95DCE" w:rsidR="00722AA2" w:rsidRDefault="00722AA2" w:rsidP="004A6369">
      <w:r>
        <w:t xml:space="preserve">The email addresses used by the Reminders can be configured by the </w:t>
      </w:r>
      <w:r w:rsidR="00627CEB">
        <w:t>Admin</w:t>
      </w:r>
      <w:r>
        <w:t xml:space="preserve">istrator in the Role Management and User </w:t>
      </w:r>
      <w:r w:rsidR="00C47920">
        <w:t>Management</w:t>
      </w:r>
      <w:r>
        <w:t xml:space="preserve"> screens.</w:t>
      </w:r>
    </w:p>
    <w:p w14:paraId="774BC2CC" w14:textId="5A619134" w:rsidR="00060C98" w:rsidRDefault="00074B9D" w:rsidP="004A6369">
      <w:r>
        <w:t xml:space="preserve">In addition to the reminders that are configured in this tab, the system also </w:t>
      </w:r>
      <w:r w:rsidR="00A24AB0">
        <w:t xml:space="preserve">has </w:t>
      </w:r>
      <w:r>
        <w:t>an automatic reminder that is sent i</w:t>
      </w:r>
      <w:r w:rsidR="00060C98">
        <w:t>f the Task</w:t>
      </w:r>
      <w:r w:rsidR="008A04B3">
        <w:t xml:space="preserve"> reaches its </w:t>
      </w:r>
      <w:r w:rsidR="00A24AB0">
        <w:t>d</w:t>
      </w:r>
      <w:r w:rsidR="008A04B3">
        <w:t>eadline and</w:t>
      </w:r>
      <w:r w:rsidR="00060C98">
        <w:t xml:space="preserve"> </w:t>
      </w:r>
      <w:r w:rsidR="00FA4475">
        <w:t>h</w:t>
      </w:r>
      <w:r w:rsidR="00060C98">
        <w:t xml:space="preserve">as </w:t>
      </w:r>
      <w:r w:rsidR="003E1FE1">
        <w:t>not completed</w:t>
      </w:r>
      <w:r>
        <w:t>. This automatic</w:t>
      </w:r>
      <w:r w:rsidR="002D02A4">
        <w:t xml:space="preserve"> Reminder </w:t>
      </w:r>
      <w:r w:rsidR="002D5C42">
        <w:t>e</w:t>
      </w:r>
      <w:r w:rsidR="002D02A4">
        <w:t xml:space="preserve">mail is sent to the </w:t>
      </w:r>
      <w:r w:rsidR="002D5C42">
        <w:t>e</w:t>
      </w:r>
      <w:r w:rsidR="002D02A4">
        <w:t xml:space="preserve">mail address of the “Task Owner” (configured in the “Task” tab). </w:t>
      </w:r>
      <w:r>
        <w:t>As t</w:t>
      </w:r>
      <w:r w:rsidR="002D02A4">
        <w:t>his is an automatic email</w:t>
      </w:r>
      <w:r w:rsidR="002D5C42">
        <w:t xml:space="preserve">, there is </w:t>
      </w:r>
      <w:r w:rsidR="002D02A4">
        <w:t xml:space="preserve">no need to configure a Reminder </w:t>
      </w:r>
      <w:r>
        <w:t xml:space="preserve">explicitly </w:t>
      </w:r>
      <w:r w:rsidR="002D02A4">
        <w:t xml:space="preserve">for this purpose. </w:t>
      </w:r>
    </w:p>
    <w:p w14:paraId="3D22BE4F" w14:textId="79F9F19E" w:rsidR="00B415CC" w:rsidRPr="006B4F21" w:rsidRDefault="00233CA5" w:rsidP="00377D61">
      <w:pPr>
        <w:pStyle w:val="Heading5"/>
      </w:pPr>
      <w:r>
        <w:t>“</w:t>
      </w:r>
      <w:r w:rsidR="00B415CC">
        <w:t>Operations</w:t>
      </w:r>
      <w:r>
        <w:t>” Tab</w:t>
      </w:r>
    </w:p>
    <w:p w14:paraId="0CAFF5B7" w14:textId="4792AA03" w:rsidR="007B26F8" w:rsidRDefault="00B415CC" w:rsidP="00653895">
      <w:r>
        <w:t>The Operation</w:t>
      </w:r>
      <w:r w:rsidR="00D7454B">
        <w:t>s</w:t>
      </w:r>
      <w:r>
        <w:t xml:space="preserve"> tab </w:t>
      </w:r>
      <w:r w:rsidR="00653895">
        <w:t xml:space="preserve">allows the </w:t>
      </w:r>
      <w:r w:rsidR="00627CEB">
        <w:t>Admin</w:t>
      </w:r>
      <w:r w:rsidR="00653895">
        <w:t xml:space="preserve"> to </w:t>
      </w:r>
      <w:r w:rsidR="00F265F2">
        <w:t>add</w:t>
      </w:r>
      <w:r>
        <w:t xml:space="preserve"> </w:t>
      </w:r>
      <w:r w:rsidR="00653895">
        <w:t>an</w:t>
      </w:r>
      <w:r>
        <w:t xml:space="preserve"> automated </w:t>
      </w:r>
      <w:r w:rsidR="00627CEB">
        <w:t>Activity</w:t>
      </w:r>
      <w:r>
        <w:t xml:space="preserve"> </w:t>
      </w:r>
      <w:r w:rsidR="002D5C42">
        <w:t>to</w:t>
      </w:r>
      <w:r w:rsidR="008C2D7B">
        <w:t xml:space="preserve"> be executed </w:t>
      </w:r>
      <w:r w:rsidR="004D7B7B">
        <w:t>to perform the</w:t>
      </w:r>
      <w:r w:rsidR="008C2D7B">
        <w:t xml:space="preserve"> Task. </w:t>
      </w:r>
    </w:p>
    <w:p w14:paraId="7A693D33" w14:textId="3AAE32D6" w:rsidR="008C2D7B" w:rsidRDefault="008C2D7B" w:rsidP="003755DD">
      <w:r>
        <w:t>The user select</w:t>
      </w:r>
      <w:r w:rsidR="00D11543">
        <w:t>s</w:t>
      </w:r>
      <w:r>
        <w:t xml:space="preserve"> an Operation from the operation dropdown </w:t>
      </w:r>
      <w:r w:rsidR="00480469">
        <w:t>list</w:t>
      </w:r>
      <w:r w:rsidR="00D11543">
        <w:t>. As a result</w:t>
      </w:r>
      <w:r w:rsidR="008D78C2">
        <w:t xml:space="preserve">, the list of parameters </w:t>
      </w:r>
      <w:r w:rsidR="002D5C42">
        <w:t>to</w:t>
      </w:r>
      <w:r w:rsidR="008D78C2">
        <w:t xml:space="preserve"> be defined for the selected Operation </w:t>
      </w:r>
      <w:r w:rsidR="00191F0B">
        <w:t xml:space="preserve">is </w:t>
      </w:r>
      <w:r w:rsidR="005B161C">
        <w:t>dynamically</w:t>
      </w:r>
      <w:r w:rsidR="008D78C2">
        <w:t xml:space="preserve"> presented in the </w:t>
      </w:r>
      <w:r w:rsidR="0059647A">
        <w:t>“inputs” section</w:t>
      </w:r>
      <w:r w:rsidR="003E593D">
        <w:t xml:space="preserve"> of the tab</w:t>
      </w:r>
      <w:r w:rsidR="008D78C2">
        <w:t>.</w:t>
      </w:r>
      <w:r w:rsidR="00555D63">
        <w:t xml:space="preserve"> Some operations may not need any parameters. </w:t>
      </w:r>
    </w:p>
    <w:p w14:paraId="0CF48605" w14:textId="47E11548" w:rsidR="00555D63" w:rsidRDefault="003755DD" w:rsidP="003571B5">
      <w:r>
        <w:t>As an</w:t>
      </w:r>
      <w:r w:rsidR="00DB7F89">
        <w:t xml:space="preserve"> example, for a Task</w:t>
      </w:r>
      <w:r w:rsidR="006E466B">
        <w:t xml:space="preserve"> that should execute the Operation </w:t>
      </w:r>
      <w:r w:rsidR="004165E1">
        <w:t xml:space="preserve">“SendMail” the system expects the parameters “Message”, “Subject” and “to” </w:t>
      </w:r>
      <w:r w:rsidR="002D5C42">
        <w:t xml:space="preserve">as </w:t>
      </w:r>
      <w:r w:rsidR="004165E1">
        <w:t>configured</w:t>
      </w:r>
      <w:r w:rsidR="002D5C42">
        <w:t xml:space="preserve"> items</w:t>
      </w:r>
      <w:r w:rsidR="004165E1">
        <w:t>.</w:t>
      </w:r>
      <w:r w:rsidR="003571B5">
        <w:t xml:space="preserve"> </w:t>
      </w:r>
    </w:p>
    <w:p w14:paraId="50FB96BB" w14:textId="77777777" w:rsidR="004D5F53" w:rsidRDefault="250736AB">
      <w:pPr>
        <w:keepNext/>
      </w:pPr>
      <w:r>
        <w:rPr>
          <w:noProof/>
        </w:rPr>
        <w:lastRenderedPageBreak/>
        <w:drawing>
          <wp:inline distT="0" distB="0" distL="0" distR="0" wp14:anchorId="0E3329F0" wp14:editId="02DB15FF">
            <wp:extent cx="5943600" cy="325691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7">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6BBB3520" w14:textId="1D73073E" w:rsidR="003B7058" w:rsidRDefault="004D5F53">
      <w:pPr>
        <w:pStyle w:val="Caption"/>
      </w:pPr>
      <w:bookmarkStart w:id="102" w:name="_Toc63416205"/>
      <w:r>
        <w:t xml:space="preserve">Figure </w:t>
      </w:r>
      <w:r w:rsidR="004F4865">
        <w:fldChar w:fldCharType="begin"/>
      </w:r>
      <w:r w:rsidR="004F4865">
        <w:instrText xml:space="preserve"> SEQ Figure \* ARABIC </w:instrText>
      </w:r>
      <w:r w:rsidR="004F4865">
        <w:fldChar w:fldCharType="separate"/>
      </w:r>
      <w:r w:rsidR="00B65864">
        <w:rPr>
          <w:noProof/>
        </w:rPr>
        <w:t>15</w:t>
      </w:r>
      <w:r w:rsidR="004F4865">
        <w:rPr>
          <w:noProof/>
        </w:rPr>
        <w:fldChar w:fldCharType="end"/>
      </w:r>
      <w:r>
        <w:t>. Task Configuration - Operations tab</w:t>
      </w:r>
      <w:bookmarkEnd w:id="102"/>
    </w:p>
    <w:p w14:paraId="70207FA8" w14:textId="29CE49F1" w:rsidR="009D19B4" w:rsidRPr="009D19B4" w:rsidRDefault="009D19B4" w:rsidP="00550376">
      <w:pPr>
        <w:rPr>
          <w:b/>
          <w:bCs/>
        </w:rPr>
      </w:pPr>
      <w:r w:rsidRPr="009D19B4">
        <w:rPr>
          <w:b/>
          <w:bCs/>
        </w:rPr>
        <w:t xml:space="preserve">Configuring operation’s parameters: </w:t>
      </w:r>
    </w:p>
    <w:p w14:paraId="4E987B5F" w14:textId="1EBC2993" w:rsidR="00A14E87" w:rsidRDefault="003571B5" w:rsidP="00550376">
      <w:r>
        <w:t xml:space="preserve">When </w:t>
      </w:r>
      <w:r w:rsidR="00EA3A3D">
        <w:t xml:space="preserve">an operation requires the configuration of </w:t>
      </w:r>
      <w:r w:rsidR="00492143">
        <w:t>one</w:t>
      </w:r>
      <w:r w:rsidR="00C00B89">
        <w:t xml:space="preserve"> or more parameter</w:t>
      </w:r>
      <w:r w:rsidR="00640E9F">
        <w:t>s</w:t>
      </w:r>
      <w:r w:rsidR="00C00B89">
        <w:t>,</w:t>
      </w:r>
      <w:r w:rsidR="002508B1">
        <w:t xml:space="preserve"> the value of those parameters can be defined in several different ways.</w:t>
      </w:r>
      <w:r>
        <w:t xml:space="preserve"> </w:t>
      </w:r>
      <w:r w:rsidR="002508B1">
        <w:t>E</w:t>
      </w:r>
      <w:r w:rsidR="00A14E87">
        <w:t>ach parameter can be one of the following types:</w:t>
      </w:r>
      <w:r w:rsidR="00E9598E">
        <w:t xml:space="preserve"> </w:t>
      </w:r>
    </w:p>
    <w:p w14:paraId="4B4B8291" w14:textId="46CE06FE" w:rsidR="00E9598E" w:rsidRDefault="00E9598E" w:rsidP="00E9598E">
      <w:pPr>
        <w:pStyle w:val="ListParagraph"/>
        <w:numPr>
          <w:ilvl w:val="0"/>
          <w:numId w:val="23"/>
        </w:numPr>
      </w:pPr>
      <w:r>
        <w:t>Value</w:t>
      </w:r>
    </w:p>
    <w:p w14:paraId="68EF17BC" w14:textId="6F214551" w:rsidR="00E9598E" w:rsidRDefault="00E9598E" w:rsidP="00E9598E">
      <w:pPr>
        <w:pStyle w:val="ListParagraph"/>
        <w:numPr>
          <w:ilvl w:val="0"/>
          <w:numId w:val="23"/>
        </w:numPr>
      </w:pPr>
      <w:r>
        <w:t>Link</w:t>
      </w:r>
    </w:p>
    <w:p w14:paraId="6A6D324E" w14:textId="1A77553F" w:rsidR="00E9598E" w:rsidRDefault="00E9598E" w:rsidP="00E9598E">
      <w:pPr>
        <w:pStyle w:val="ListParagraph"/>
        <w:numPr>
          <w:ilvl w:val="0"/>
          <w:numId w:val="23"/>
        </w:numPr>
      </w:pPr>
      <w:r>
        <w:t>Input</w:t>
      </w:r>
    </w:p>
    <w:p w14:paraId="69D64DCA" w14:textId="77777777" w:rsidR="004D5F53" w:rsidRDefault="6D998AE8">
      <w:pPr>
        <w:keepNext/>
      </w:pPr>
      <w:r>
        <w:rPr>
          <w:noProof/>
        </w:rPr>
        <w:drawing>
          <wp:inline distT="0" distB="0" distL="0" distR="0" wp14:anchorId="1A251F0D" wp14:editId="6F58A1A2">
            <wp:extent cx="3118903" cy="1785705"/>
            <wp:effectExtent l="0" t="0" r="5715"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8">
                      <a:extLst>
                        <a:ext uri="{28A0092B-C50C-407E-A947-70E740481C1C}">
                          <a14:useLocalDpi xmlns:a14="http://schemas.microsoft.com/office/drawing/2010/main" val="0"/>
                        </a:ext>
                      </a:extLst>
                    </a:blip>
                    <a:stretch>
                      <a:fillRect/>
                    </a:stretch>
                  </pic:blipFill>
                  <pic:spPr>
                    <a:xfrm>
                      <a:off x="0" y="0"/>
                      <a:ext cx="3118903" cy="1785705"/>
                    </a:xfrm>
                    <a:prstGeom prst="rect">
                      <a:avLst/>
                    </a:prstGeom>
                  </pic:spPr>
                </pic:pic>
              </a:graphicData>
            </a:graphic>
          </wp:inline>
        </w:drawing>
      </w:r>
    </w:p>
    <w:p w14:paraId="1D19F7E7" w14:textId="60E9888C" w:rsidR="00E6652B" w:rsidRDefault="004D5F53">
      <w:pPr>
        <w:pStyle w:val="Caption"/>
      </w:pPr>
      <w:bookmarkStart w:id="103" w:name="_Toc63416206"/>
      <w:r>
        <w:t xml:space="preserve">Figure </w:t>
      </w:r>
      <w:r w:rsidR="004F4865">
        <w:fldChar w:fldCharType="begin"/>
      </w:r>
      <w:r w:rsidR="004F4865">
        <w:instrText xml:space="preserve"> SEQ Figure \* ARABIC </w:instrText>
      </w:r>
      <w:r w:rsidR="004F4865">
        <w:fldChar w:fldCharType="separate"/>
      </w:r>
      <w:r w:rsidR="00B65864">
        <w:rPr>
          <w:noProof/>
        </w:rPr>
        <w:t>16</w:t>
      </w:r>
      <w:r w:rsidR="004F4865">
        <w:rPr>
          <w:noProof/>
        </w:rPr>
        <w:fldChar w:fldCharType="end"/>
      </w:r>
      <w:r>
        <w:t>. Operation Parameters Types</w:t>
      </w:r>
      <w:bookmarkEnd w:id="103"/>
    </w:p>
    <w:p w14:paraId="336472F8" w14:textId="38860E7B" w:rsidR="00A14E87" w:rsidRDefault="00A61FA8" w:rsidP="00E6652B">
      <w:r>
        <w:t xml:space="preserve">Each of those types allows </w:t>
      </w:r>
      <w:r w:rsidR="007A0650">
        <w:t xml:space="preserve">the user to define a different way to obtain </w:t>
      </w:r>
      <w:r w:rsidR="00532386">
        <w:t>information needed for the execution of the operation.</w:t>
      </w:r>
      <w:r w:rsidR="002F59E5">
        <w:t xml:space="preserve"> The following table describes the </w:t>
      </w:r>
      <w:r w:rsidR="002D5C42">
        <w:t xml:space="preserve">available </w:t>
      </w:r>
      <w:r w:rsidR="00E6652B">
        <w:t>options:</w:t>
      </w:r>
    </w:p>
    <w:p w14:paraId="25748754" w14:textId="77777777" w:rsidR="008436F3" w:rsidRDefault="008436F3" w:rsidP="00E6652B"/>
    <w:tbl>
      <w:tblPr>
        <w:tblStyle w:val="TableGridLight1"/>
        <w:tblW w:w="0" w:type="auto"/>
        <w:tblInd w:w="720" w:type="dxa"/>
        <w:tblLook w:val="04A0" w:firstRow="1" w:lastRow="0" w:firstColumn="1" w:lastColumn="0" w:noHBand="0" w:noVBand="1"/>
      </w:tblPr>
      <w:tblGrid>
        <w:gridCol w:w="1543"/>
        <w:gridCol w:w="7087"/>
      </w:tblGrid>
      <w:tr w:rsidR="00E9598E" w14:paraId="265E94DA" w14:textId="77777777" w:rsidTr="2415B29A">
        <w:trPr>
          <w:cnfStyle w:val="100000000000" w:firstRow="1" w:lastRow="0" w:firstColumn="0" w:lastColumn="0" w:oddVBand="0" w:evenVBand="0" w:oddHBand="0" w:evenHBand="0" w:firstRowFirstColumn="0" w:firstRowLastColumn="0" w:lastRowFirstColumn="0" w:lastRowLastColumn="0"/>
        </w:trPr>
        <w:tc>
          <w:tcPr>
            <w:tcW w:w="1543" w:type="dxa"/>
          </w:tcPr>
          <w:p w14:paraId="440AE759" w14:textId="69D5A4B1" w:rsidR="00E9598E" w:rsidRDefault="005E6CC3" w:rsidP="00DD2170">
            <w:pPr>
              <w:ind w:left="0"/>
            </w:pPr>
            <w:r>
              <w:t>Input</w:t>
            </w:r>
            <w:r w:rsidR="00E9598E">
              <w:t xml:space="preserve"> Type</w:t>
            </w:r>
          </w:p>
        </w:tc>
        <w:tc>
          <w:tcPr>
            <w:tcW w:w="7087" w:type="dxa"/>
          </w:tcPr>
          <w:p w14:paraId="715A0AD6" w14:textId="77777777" w:rsidR="00E9598E" w:rsidRDefault="00E9598E" w:rsidP="00DD2170">
            <w:pPr>
              <w:ind w:left="0"/>
            </w:pPr>
            <w:r>
              <w:t>Description</w:t>
            </w:r>
          </w:p>
        </w:tc>
      </w:tr>
      <w:tr w:rsidR="00E9598E" w14:paraId="625BCB2D" w14:textId="77777777" w:rsidTr="2415B29A">
        <w:tc>
          <w:tcPr>
            <w:tcW w:w="1543" w:type="dxa"/>
          </w:tcPr>
          <w:p w14:paraId="15813242" w14:textId="768640B0" w:rsidR="00E9598E" w:rsidRDefault="00E9598E" w:rsidP="00DD2170">
            <w:pPr>
              <w:ind w:left="0"/>
            </w:pPr>
            <w:r>
              <w:lastRenderedPageBreak/>
              <w:t>Value</w:t>
            </w:r>
          </w:p>
        </w:tc>
        <w:tc>
          <w:tcPr>
            <w:tcW w:w="7087" w:type="dxa"/>
          </w:tcPr>
          <w:p w14:paraId="652869F9" w14:textId="36E359C4" w:rsidR="00E9598E" w:rsidRDefault="46E6A342" w:rsidP="00DD2170">
            <w:pPr>
              <w:ind w:left="0"/>
            </w:pPr>
            <w:r>
              <w:t xml:space="preserve">This input option </w:t>
            </w:r>
            <w:r w:rsidR="37E7DC2F">
              <w:t>is</w:t>
            </w:r>
            <w:r>
              <w:t xml:space="preserve"> used when the value </w:t>
            </w:r>
            <w:r w:rsidR="004E1284">
              <w:t xml:space="preserve">to be </w:t>
            </w:r>
            <w:r>
              <w:t>use</w:t>
            </w:r>
            <w:r w:rsidR="37E7DC2F">
              <w:t>d</w:t>
            </w:r>
            <w:r w:rsidR="004E1284">
              <w:t xml:space="preserve"> </w:t>
            </w:r>
            <w:r>
              <w:t xml:space="preserve">is </w:t>
            </w:r>
            <w:r w:rsidR="37E7DC2F">
              <w:t xml:space="preserve">a </w:t>
            </w:r>
            <w:r>
              <w:t xml:space="preserve">fixed </w:t>
            </w:r>
            <w:r w:rsidR="37F8E9DE">
              <w:t xml:space="preserve">value for the given operation. </w:t>
            </w:r>
            <w:r w:rsidR="37E7DC2F">
              <w:t xml:space="preserve">It refers to </w:t>
            </w:r>
            <w:r w:rsidR="37F8E9DE">
              <w:t xml:space="preserve">a </w:t>
            </w:r>
            <w:r w:rsidR="37E7DC2F">
              <w:t xml:space="preserve">known </w:t>
            </w:r>
            <w:r w:rsidR="37F8E9DE">
              <w:t xml:space="preserve">value at the time of the Task configuration and does not depend on the customer that </w:t>
            </w:r>
            <w:r w:rsidR="43AA70DF">
              <w:t>makes the request.</w:t>
            </w:r>
          </w:p>
          <w:p w14:paraId="1871D742" w14:textId="3F4763EA" w:rsidR="00E74A4A" w:rsidRDefault="00E74A4A" w:rsidP="00DD2170">
            <w:pPr>
              <w:ind w:left="0"/>
            </w:pPr>
            <w:r>
              <w:t xml:space="preserve">The value </w:t>
            </w:r>
            <w:r w:rsidR="0058558F">
              <w:t>should be specified in the “value” field that the system presents to the user when this option is selected.</w:t>
            </w:r>
          </w:p>
        </w:tc>
      </w:tr>
      <w:tr w:rsidR="00E9598E" w14:paraId="2B5DBADB" w14:textId="77777777" w:rsidTr="2415B29A">
        <w:tc>
          <w:tcPr>
            <w:tcW w:w="1543" w:type="dxa"/>
          </w:tcPr>
          <w:p w14:paraId="768E7322" w14:textId="41A30346" w:rsidR="00E9598E" w:rsidRDefault="00A61FA8" w:rsidP="00DD2170">
            <w:pPr>
              <w:ind w:left="0"/>
            </w:pPr>
            <w:r>
              <w:t>Link</w:t>
            </w:r>
          </w:p>
        </w:tc>
        <w:tc>
          <w:tcPr>
            <w:tcW w:w="7087" w:type="dxa"/>
          </w:tcPr>
          <w:p w14:paraId="51E3CDDF" w14:textId="67BB8E48" w:rsidR="00E9598E" w:rsidRDefault="00B10D16" w:rsidP="00DD2170">
            <w:pPr>
              <w:ind w:left="0"/>
            </w:pPr>
            <w:r>
              <w:t xml:space="preserve">This option enables </w:t>
            </w:r>
            <w:r w:rsidR="008436F3">
              <w:t>the use of</w:t>
            </w:r>
            <w:r>
              <w:t xml:space="preserve"> a value </w:t>
            </w:r>
            <w:r w:rsidR="00B25EA9">
              <w:t xml:space="preserve">determined as a result of the execution of </w:t>
            </w:r>
            <w:r>
              <w:t xml:space="preserve">a previous Task. </w:t>
            </w:r>
            <w:r w:rsidR="003033DF">
              <w:t>The</w:t>
            </w:r>
            <w:r w:rsidR="00B25EA9">
              <w:t xml:space="preserve"> previous Task can </w:t>
            </w:r>
            <w:r w:rsidR="008436F3">
              <w:t xml:space="preserve">be derived </w:t>
            </w:r>
            <w:r w:rsidR="00B25EA9">
              <w:t xml:space="preserve">from the same </w:t>
            </w:r>
            <w:r w:rsidR="004E497F">
              <w:t>Stage</w:t>
            </w:r>
            <w:r w:rsidR="00B25EA9">
              <w:t xml:space="preserve"> </w:t>
            </w:r>
            <w:r w:rsidR="00D144A6">
              <w:t>of the current Task or from</w:t>
            </w:r>
            <w:r w:rsidR="00B25EA9">
              <w:t xml:space="preserve"> any of the previous </w:t>
            </w:r>
            <w:r w:rsidR="004E497F">
              <w:t>Stage</w:t>
            </w:r>
            <w:r w:rsidR="00B25EA9">
              <w:t>s of the Flow.</w:t>
            </w:r>
            <w:r w:rsidR="003033DF">
              <w:t xml:space="preserve"> </w:t>
            </w:r>
            <w:r w:rsidR="00FD6220">
              <w:t xml:space="preserve">When selecting this </w:t>
            </w:r>
            <w:r w:rsidR="00033034">
              <w:t>option,</w:t>
            </w:r>
            <w:r w:rsidR="00FD6220">
              <w:t xml:space="preserve"> the system enables the user to define the </w:t>
            </w:r>
            <w:r w:rsidR="004E497F">
              <w:t>Stage</w:t>
            </w:r>
            <w:r w:rsidR="00D144A6">
              <w:t>,</w:t>
            </w:r>
            <w:r w:rsidR="00FD6220">
              <w:t xml:space="preserve"> Task</w:t>
            </w:r>
            <w:r w:rsidR="00D144A6">
              <w:t xml:space="preserve"> and Task</w:t>
            </w:r>
            <w:r w:rsidR="009631E1">
              <w:t>-</w:t>
            </w:r>
            <w:r w:rsidR="00D144A6">
              <w:t xml:space="preserve">output </w:t>
            </w:r>
            <w:r w:rsidR="008436F3">
              <w:t>to</w:t>
            </w:r>
            <w:r w:rsidR="00D144A6">
              <w:t xml:space="preserve"> be used. </w:t>
            </w:r>
            <w:r w:rsidR="00FD6220">
              <w:t xml:space="preserve"> </w:t>
            </w:r>
          </w:p>
        </w:tc>
      </w:tr>
      <w:tr w:rsidR="00A61FA8" w14:paraId="385128F9" w14:textId="77777777" w:rsidTr="2415B29A">
        <w:tc>
          <w:tcPr>
            <w:tcW w:w="1543" w:type="dxa"/>
          </w:tcPr>
          <w:p w14:paraId="3800DECF" w14:textId="6BDDB81D" w:rsidR="00A61FA8" w:rsidRDefault="00A61FA8" w:rsidP="00DD2170">
            <w:pPr>
              <w:ind w:left="0"/>
            </w:pPr>
            <w:r>
              <w:t>Input</w:t>
            </w:r>
          </w:p>
        </w:tc>
        <w:tc>
          <w:tcPr>
            <w:tcW w:w="7087" w:type="dxa"/>
          </w:tcPr>
          <w:p w14:paraId="6E886C80" w14:textId="3DE91DAF" w:rsidR="00A61FA8" w:rsidRDefault="00E51982" w:rsidP="00DD2170">
            <w:pPr>
              <w:ind w:left="0"/>
            </w:pPr>
            <w:r>
              <w:t xml:space="preserve">Use the “input” option when the Task requires a </w:t>
            </w:r>
            <w:r w:rsidR="00E74A4A">
              <w:t xml:space="preserve">specific input from the user at the moment of opening </w:t>
            </w:r>
            <w:r w:rsidR="004F7E4F">
              <w:t xml:space="preserve">a new </w:t>
            </w:r>
            <w:r w:rsidR="00F941EB">
              <w:t>DPM</w:t>
            </w:r>
            <w:r w:rsidR="00E74A4A">
              <w:t xml:space="preserve"> </w:t>
            </w:r>
            <w:r w:rsidR="004F7E4F">
              <w:t>Request</w:t>
            </w:r>
            <w:r w:rsidR="00E74A4A">
              <w:t>.</w:t>
            </w:r>
          </w:p>
          <w:p w14:paraId="28CB0DBE" w14:textId="3487E717" w:rsidR="00B70A06" w:rsidRDefault="4D4D39A6" w:rsidP="00DD2170">
            <w:pPr>
              <w:ind w:left="0"/>
            </w:pPr>
            <w:r>
              <w:t>The system requires th</w:t>
            </w:r>
            <w:r w:rsidR="00F33A64">
              <w:t xml:space="preserve">e user to </w:t>
            </w:r>
            <w:r>
              <w:t>defin</w:t>
            </w:r>
            <w:r w:rsidR="00F33A64">
              <w:t>e</w:t>
            </w:r>
            <w:r>
              <w:t xml:space="preserve"> the label of the field that the user will be requested to fill.</w:t>
            </w:r>
            <w:r w:rsidR="5EA552C4">
              <w:t xml:space="preserve"> </w:t>
            </w:r>
          </w:p>
          <w:p w14:paraId="45D42F56" w14:textId="4637257A" w:rsidR="00E74A4A" w:rsidRDefault="00B70A06" w:rsidP="00DD2170">
            <w:pPr>
              <w:ind w:left="0"/>
            </w:pPr>
            <w:r>
              <w:t xml:space="preserve">When a new </w:t>
            </w:r>
            <w:r w:rsidR="00F941EB">
              <w:t>DPM</w:t>
            </w:r>
            <w:r>
              <w:t xml:space="preserve"> Request is submitted by a representative or customer, the system will present</w:t>
            </w:r>
            <w:r w:rsidR="000B2023">
              <w:t xml:space="preserve"> to the user</w:t>
            </w:r>
            <w:r>
              <w:t xml:space="preserve"> the list of parameters that were defined as “input” and t</w:t>
            </w:r>
            <w:r w:rsidR="00842F54">
              <w:t xml:space="preserve">he label </w:t>
            </w:r>
            <w:r w:rsidR="00BE55F0">
              <w:t>defined here appear</w:t>
            </w:r>
            <w:r w:rsidR="008436F3">
              <w:t>s</w:t>
            </w:r>
            <w:r w:rsidR="00BE55F0">
              <w:t xml:space="preserve"> </w:t>
            </w:r>
            <w:r w:rsidR="00B149E5">
              <w:t xml:space="preserve">as the </w:t>
            </w:r>
            <w:r w:rsidR="00AF7358">
              <w:t>label</w:t>
            </w:r>
            <w:r w:rsidR="00B149E5">
              <w:t xml:space="preserve"> of the field that should be populated. </w:t>
            </w:r>
          </w:p>
          <w:p w14:paraId="14706EA3" w14:textId="2D0EEF92" w:rsidR="00B149E5" w:rsidRDefault="00B149E5" w:rsidP="00DD2170">
            <w:pPr>
              <w:ind w:left="0"/>
            </w:pPr>
            <w:r>
              <w:t xml:space="preserve">For example, </w:t>
            </w:r>
            <w:r w:rsidR="008436F3">
              <w:t xml:space="preserve">when </w:t>
            </w:r>
            <w:r w:rsidR="00573870">
              <w:t xml:space="preserve">the input parameter is the email address of the customer, the </w:t>
            </w:r>
            <w:r w:rsidR="00335A45">
              <w:t>label</w:t>
            </w:r>
            <w:r w:rsidR="00573870">
              <w:t xml:space="preserve"> can be</w:t>
            </w:r>
            <w:r w:rsidR="00133600">
              <w:t xml:space="preserve"> defined to be</w:t>
            </w:r>
            <w:r w:rsidR="00573870">
              <w:t xml:space="preserve"> “email address” or</w:t>
            </w:r>
            <w:r w:rsidR="00C64BDA">
              <w:t xml:space="preserve"> </w:t>
            </w:r>
            <w:r w:rsidR="00573870">
              <w:t>“Please provide your email address”</w:t>
            </w:r>
            <w:r w:rsidR="00C64BDA">
              <w:t>.</w:t>
            </w:r>
          </w:p>
        </w:tc>
      </w:tr>
    </w:tbl>
    <w:p w14:paraId="66A27C36" w14:textId="30D0F135" w:rsidR="00A218DF" w:rsidRDefault="00A218DF" w:rsidP="00550376"/>
    <w:p w14:paraId="35144FBC" w14:textId="5ED90C34" w:rsidR="003054B6" w:rsidRDefault="0058558F" w:rsidP="00550376">
      <w:r>
        <w:t>The following image demonstrate</w:t>
      </w:r>
      <w:r w:rsidR="000E0383">
        <w:t>s</w:t>
      </w:r>
      <w:r>
        <w:t xml:space="preserve"> </w:t>
      </w:r>
      <w:r w:rsidR="00E30578">
        <w:t xml:space="preserve">the information the </w:t>
      </w:r>
      <w:r w:rsidR="00F941EB">
        <w:t>DPM</w:t>
      </w:r>
      <w:r w:rsidR="00E30578">
        <w:t xml:space="preserve"> requests the </w:t>
      </w:r>
      <w:r w:rsidR="00627CEB">
        <w:t>Admin</w:t>
      </w:r>
      <w:r w:rsidR="00CA765B">
        <w:t>istrator</w:t>
      </w:r>
      <w:r w:rsidR="00E30578">
        <w:t xml:space="preserve"> to fill for each input option.</w:t>
      </w:r>
    </w:p>
    <w:p w14:paraId="443FE9C2" w14:textId="77777777" w:rsidR="00CD769C" w:rsidRDefault="00CD769C" w:rsidP="00B2495B">
      <w:pPr>
        <w:keepNext/>
      </w:pPr>
      <w:r>
        <w:rPr>
          <w:noProof/>
        </w:rPr>
        <w:drawing>
          <wp:inline distT="0" distB="0" distL="0" distR="0" wp14:anchorId="11A325A3" wp14:editId="62D1F24D">
            <wp:extent cx="5436000" cy="2967150"/>
            <wp:effectExtent l="0" t="0" r="0" b="5080"/>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49"/>
                    <a:stretch>
                      <a:fillRect/>
                    </a:stretch>
                  </pic:blipFill>
                  <pic:spPr>
                    <a:xfrm>
                      <a:off x="0" y="0"/>
                      <a:ext cx="5442276" cy="2970575"/>
                    </a:xfrm>
                    <a:prstGeom prst="rect">
                      <a:avLst/>
                    </a:prstGeom>
                  </pic:spPr>
                </pic:pic>
              </a:graphicData>
            </a:graphic>
          </wp:inline>
        </w:drawing>
      </w:r>
    </w:p>
    <w:p w14:paraId="12E7545A" w14:textId="7A285772" w:rsidR="0031244F" w:rsidRDefault="00CD769C" w:rsidP="003D74F2">
      <w:pPr>
        <w:pStyle w:val="Caption"/>
      </w:pPr>
      <w:bookmarkStart w:id="104" w:name="_Toc63416207"/>
      <w:r>
        <w:t xml:space="preserve">Figure </w:t>
      </w:r>
      <w:r w:rsidR="004F4865">
        <w:fldChar w:fldCharType="begin"/>
      </w:r>
      <w:r w:rsidR="004F4865">
        <w:instrText xml:space="preserve"> SEQ Figure \* ARABIC </w:instrText>
      </w:r>
      <w:r w:rsidR="004F4865">
        <w:fldChar w:fldCharType="separate"/>
      </w:r>
      <w:r w:rsidR="00B65864">
        <w:rPr>
          <w:noProof/>
        </w:rPr>
        <w:t>17</w:t>
      </w:r>
      <w:r w:rsidR="004F4865">
        <w:rPr>
          <w:noProof/>
        </w:rPr>
        <w:fldChar w:fldCharType="end"/>
      </w:r>
      <w:r>
        <w:t>. Task Operation - the data to be configured for each input option</w:t>
      </w:r>
      <w:bookmarkEnd w:id="104"/>
    </w:p>
    <w:p w14:paraId="1F76DAFA" w14:textId="5FEE25BA" w:rsidR="00223E4D" w:rsidRDefault="00F817D2" w:rsidP="00F817D2">
      <w:r>
        <w:t>In this example</w:t>
      </w:r>
      <w:r w:rsidR="0054176C">
        <w:t xml:space="preserve"> of an operation that sends emails, three input parameters are required: Subject, Body and Recipients. To demonstrate the different types of input types, </w:t>
      </w:r>
      <w:r>
        <w:t xml:space="preserve">each of </w:t>
      </w:r>
      <w:r w:rsidR="00640CE4">
        <w:t>those</w:t>
      </w:r>
      <w:r>
        <w:t xml:space="preserve"> three </w:t>
      </w:r>
      <w:r w:rsidR="00640CE4">
        <w:t>fields</w:t>
      </w:r>
      <w:r>
        <w:t xml:space="preserve"> </w:t>
      </w:r>
      <w:r w:rsidR="00AA15AC">
        <w:t>was defined</w:t>
      </w:r>
      <w:r w:rsidR="00640CE4">
        <w:t xml:space="preserve"> as one of the three types</w:t>
      </w:r>
      <w:r w:rsidR="00223E4D">
        <w:t>:</w:t>
      </w:r>
      <w:r w:rsidR="00AA15AC">
        <w:t xml:space="preserve"> </w:t>
      </w:r>
    </w:p>
    <w:p w14:paraId="712E5F34" w14:textId="1D8AA914" w:rsidR="00F817D2" w:rsidRDefault="00AA15AC" w:rsidP="00223E4D">
      <w:pPr>
        <w:pStyle w:val="ListParagraph"/>
        <w:numPr>
          <w:ilvl w:val="0"/>
          <w:numId w:val="46"/>
        </w:numPr>
      </w:pPr>
      <w:r>
        <w:lastRenderedPageBreak/>
        <w:t xml:space="preserve">The field </w:t>
      </w:r>
      <w:r w:rsidR="00E7218F">
        <w:t>“</w:t>
      </w:r>
      <w:r w:rsidR="00223E4D">
        <w:t>Subject</w:t>
      </w:r>
      <w:r w:rsidR="00E7218F">
        <w:t>”</w:t>
      </w:r>
      <w:r w:rsidR="00223E4D">
        <w:t xml:space="preserve"> was defined as “</w:t>
      </w:r>
      <w:r w:rsidR="00223E4D" w:rsidRPr="00B2495B">
        <w:rPr>
          <w:b/>
          <w:bCs/>
        </w:rPr>
        <w:t>Value</w:t>
      </w:r>
      <w:r w:rsidR="00223E4D">
        <w:t xml:space="preserve">”, meaning the administrator can define a fixed </w:t>
      </w:r>
      <w:r w:rsidR="0054176C">
        <w:t>text that will be presented as the subject of the mail</w:t>
      </w:r>
      <w:r w:rsidR="00FD601C">
        <w:t xml:space="preserve">. The system presents to the administrator the field </w:t>
      </w:r>
      <w:r w:rsidR="00E7218F">
        <w:t>where the text should be written</w:t>
      </w:r>
    </w:p>
    <w:p w14:paraId="4D6302D7" w14:textId="54C218FC" w:rsidR="00FD601C" w:rsidRDefault="00FD601C" w:rsidP="00223E4D">
      <w:pPr>
        <w:pStyle w:val="ListParagraph"/>
        <w:numPr>
          <w:ilvl w:val="0"/>
          <w:numId w:val="46"/>
        </w:numPr>
      </w:pPr>
      <w:r>
        <w:t xml:space="preserve">The field </w:t>
      </w:r>
      <w:r w:rsidR="00E7218F">
        <w:t>“</w:t>
      </w:r>
      <w:r>
        <w:t>Body</w:t>
      </w:r>
      <w:r w:rsidR="00E7218F">
        <w:t>”</w:t>
      </w:r>
      <w:r>
        <w:t xml:space="preserve"> was defined as “Link</w:t>
      </w:r>
      <w:r w:rsidR="00E7218F">
        <w:t xml:space="preserve">”, and as a result the system presents to the administrator the fields Stage Name, Task Name and Output Name. The administrator can define from which previous Task the information for this field is to be received. </w:t>
      </w:r>
    </w:p>
    <w:p w14:paraId="354563B3" w14:textId="6C064054" w:rsidR="00E7218F" w:rsidRPr="00F817D2" w:rsidRDefault="00E7218F" w:rsidP="00B2495B">
      <w:pPr>
        <w:pStyle w:val="ListParagraph"/>
        <w:numPr>
          <w:ilvl w:val="0"/>
          <w:numId w:val="46"/>
        </w:numPr>
      </w:pPr>
      <w:r>
        <w:t>The field “Recipients” was defined as</w:t>
      </w:r>
      <w:r w:rsidR="006925A1">
        <w:t xml:space="preserve"> “input”, meaning the customer will be requested to provide this value at the moment of submitting a request. The system presents to the administrator the field</w:t>
      </w:r>
      <w:r>
        <w:t xml:space="preserve"> “</w:t>
      </w:r>
      <w:r w:rsidR="009839D5">
        <w:t>Label</w:t>
      </w:r>
      <w:r>
        <w:t>”</w:t>
      </w:r>
      <w:r w:rsidR="006925A1">
        <w:t>, which defines the text that will be presented to the customer</w:t>
      </w:r>
      <w:r w:rsidR="00A124D0">
        <w:t xml:space="preserve"> so he will know to provide the recipient email address.</w:t>
      </w:r>
      <w:r>
        <w:t xml:space="preserve"> </w:t>
      </w:r>
    </w:p>
    <w:p w14:paraId="69A34F62" w14:textId="4076A906" w:rsidR="000E33EA" w:rsidRDefault="000E33EA" w:rsidP="000E33EA">
      <w:pPr>
        <w:pStyle w:val="Heading3"/>
      </w:pPr>
      <w:bookmarkStart w:id="105" w:name="_Toc63415255"/>
      <w:r>
        <w:t>Regulation</w:t>
      </w:r>
      <w:r w:rsidR="00BA50AA">
        <w:t>s</w:t>
      </w:r>
      <w:r>
        <w:t xml:space="preserve"> and </w:t>
      </w:r>
      <w:r w:rsidR="00627CEB">
        <w:t>Activities</w:t>
      </w:r>
      <w:bookmarkEnd w:id="105"/>
      <w:r>
        <w:t xml:space="preserve"> </w:t>
      </w:r>
    </w:p>
    <w:p w14:paraId="36252B25" w14:textId="281E6720" w:rsidR="007F2C4C" w:rsidRDefault="00465E7D" w:rsidP="00302D28">
      <w:r>
        <w:t xml:space="preserve">The Regulation </w:t>
      </w:r>
      <w:r w:rsidR="00003DAB">
        <w:t>menu option is used to define</w:t>
      </w:r>
      <w:r w:rsidR="00B50224">
        <w:t xml:space="preserve"> and maintain</w:t>
      </w:r>
      <w:r w:rsidR="00003DAB">
        <w:t xml:space="preserve"> </w:t>
      </w:r>
      <w:r w:rsidR="0087380C">
        <w:t>the</w:t>
      </w:r>
      <w:r w:rsidR="00B50224">
        <w:t xml:space="preserve"> list of</w:t>
      </w:r>
      <w:r w:rsidR="0087380C">
        <w:t xml:space="preserve"> Privacy</w:t>
      </w:r>
      <w:r w:rsidR="00B50224">
        <w:t>-</w:t>
      </w:r>
      <w:r w:rsidR="0087380C">
        <w:t xml:space="preserve">related Regulations handled by the </w:t>
      </w:r>
      <w:r w:rsidR="00F941EB">
        <w:t>DPM</w:t>
      </w:r>
      <w:r w:rsidR="0087380C">
        <w:t xml:space="preserve"> system</w:t>
      </w:r>
      <w:r w:rsidR="00B50224">
        <w:t xml:space="preserve"> and the </w:t>
      </w:r>
      <w:r w:rsidR="00627CEB">
        <w:t>Activities</w:t>
      </w:r>
      <w:r w:rsidR="00B50224">
        <w:t xml:space="preserve"> </w:t>
      </w:r>
      <w:r w:rsidR="00425A81">
        <w:t xml:space="preserve">for </w:t>
      </w:r>
      <w:r w:rsidR="007F2C4C">
        <w:t xml:space="preserve">each </w:t>
      </w:r>
      <w:r w:rsidR="00425A81">
        <w:t xml:space="preserve">included Regulation. </w:t>
      </w:r>
    </w:p>
    <w:p w14:paraId="16F6D9A7" w14:textId="50CA713E" w:rsidR="00302D28" w:rsidRDefault="007F2C4C" w:rsidP="00302D28">
      <w:r>
        <w:t>Click</w:t>
      </w:r>
      <w:r w:rsidR="00465E7D">
        <w:t xml:space="preserve"> the Regulation</w:t>
      </w:r>
      <w:r w:rsidR="00EB5F31">
        <w:t>s List</w:t>
      </w:r>
      <w:r w:rsidR="00465E7D">
        <w:t xml:space="preserve"> </w:t>
      </w:r>
      <w:r>
        <w:t xml:space="preserve">option </w:t>
      </w:r>
      <w:r w:rsidR="00425A81">
        <w:t>from</w:t>
      </w:r>
      <w:r>
        <w:t xml:space="preserve"> the </w:t>
      </w:r>
      <w:r w:rsidR="008840D9">
        <w:t xml:space="preserve">menu to access the </w:t>
      </w:r>
      <w:r w:rsidR="00F17B22">
        <w:t>list of Regulations.</w:t>
      </w:r>
    </w:p>
    <w:p w14:paraId="35B4C6D0" w14:textId="0E7A8F17" w:rsidR="004412A7" w:rsidRDefault="004412A7" w:rsidP="004412A7">
      <w:pPr>
        <w:pStyle w:val="Heading4"/>
      </w:pPr>
      <w:r>
        <w:t xml:space="preserve">Regulations </w:t>
      </w:r>
      <w:r w:rsidR="00425A81">
        <w:t>L</w:t>
      </w:r>
      <w:r>
        <w:t>ist</w:t>
      </w:r>
    </w:p>
    <w:p w14:paraId="6D039A5C" w14:textId="70DA5790" w:rsidR="004412A7" w:rsidRDefault="00D93CE1" w:rsidP="004412A7">
      <w:r>
        <w:t xml:space="preserve">The Regulations screen </w:t>
      </w:r>
      <w:r w:rsidR="00425A81">
        <w:t xml:space="preserve">displays </w:t>
      </w:r>
      <w:r>
        <w:t>the list of Data Privacy Regulations the company is</w:t>
      </w:r>
      <w:r w:rsidR="6CC39AEA">
        <w:t xml:space="preserve"> committed for compliance. </w:t>
      </w:r>
      <w:r>
        <w:t xml:space="preserve"> </w:t>
      </w:r>
    </w:p>
    <w:p w14:paraId="1272DA4D" w14:textId="77777777" w:rsidR="004D5F53" w:rsidRDefault="14D79E64">
      <w:pPr>
        <w:keepNext/>
      </w:pPr>
      <w:r>
        <w:rPr>
          <w:noProof/>
        </w:rPr>
        <w:drawing>
          <wp:inline distT="0" distB="0" distL="0" distR="0" wp14:anchorId="29267C7F" wp14:editId="02172C83">
            <wp:extent cx="5513695" cy="2470560"/>
            <wp:effectExtent l="0" t="0" r="0" b="635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0">
                      <a:extLst>
                        <a:ext uri="{28A0092B-C50C-407E-A947-70E740481C1C}">
                          <a14:useLocalDpi xmlns:a14="http://schemas.microsoft.com/office/drawing/2010/main" val="0"/>
                        </a:ext>
                      </a:extLst>
                    </a:blip>
                    <a:stretch>
                      <a:fillRect/>
                    </a:stretch>
                  </pic:blipFill>
                  <pic:spPr>
                    <a:xfrm>
                      <a:off x="0" y="0"/>
                      <a:ext cx="5513695" cy="2470560"/>
                    </a:xfrm>
                    <a:prstGeom prst="rect">
                      <a:avLst/>
                    </a:prstGeom>
                  </pic:spPr>
                </pic:pic>
              </a:graphicData>
            </a:graphic>
          </wp:inline>
        </w:drawing>
      </w:r>
    </w:p>
    <w:p w14:paraId="51FF124D" w14:textId="78AFA287" w:rsidR="00CC0C2C" w:rsidRDefault="004D5F53" w:rsidP="00B2495B">
      <w:pPr>
        <w:pStyle w:val="Caption"/>
      </w:pPr>
      <w:bookmarkStart w:id="106" w:name="_Toc63416208"/>
      <w:r>
        <w:t xml:space="preserve">Figure </w:t>
      </w:r>
      <w:r w:rsidR="004F4865">
        <w:fldChar w:fldCharType="begin"/>
      </w:r>
      <w:r w:rsidR="004F4865">
        <w:instrText xml:space="preserve"> SEQ Figure \* ARABIC </w:instrText>
      </w:r>
      <w:r w:rsidR="004F4865">
        <w:fldChar w:fldCharType="separate"/>
      </w:r>
      <w:r w:rsidR="00B65864">
        <w:rPr>
          <w:noProof/>
        </w:rPr>
        <w:t>18</w:t>
      </w:r>
      <w:r w:rsidR="004F4865">
        <w:rPr>
          <w:noProof/>
        </w:rPr>
        <w:fldChar w:fldCharType="end"/>
      </w:r>
      <w:r>
        <w:t>. Regulations List</w:t>
      </w:r>
      <w:bookmarkEnd w:id="106"/>
    </w:p>
    <w:p w14:paraId="4251D176" w14:textId="05CE5235" w:rsidR="00CC0C2C" w:rsidRDefault="00CC0C2C" w:rsidP="00CC0C2C">
      <w:r>
        <w:t>From this screen, the user can</w:t>
      </w:r>
      <w:r w:rsidR="00A44C98">
        <w:t>:</w:t>
      </w:r>
    </w:p>
    <w:p w14:paraId="57347A31" w14:textId="578E3AD1" w:rsidR="00A44C98" w:rsidRDefault="001865E4" w:rsidP="003D6F34">
      <w:pPr>
        <w:pStyle w:val="ListParagraph"/>
        <w:numPr>
          <w:ilvl w:val="0"/>
          <w:numId w:val="11"/>
        </w:numPr>
      </w:pPr>
      <w:r>
        <w:t>View the details</w:t>
      </w:r>
      <w:r w:rsidR="00A44C98">
        <w:t xml:space="preserve"> of a specific regulation by clicking the line of this </w:t>
      </w:r>
      <w:r w:rsidR="003A0879">
        <w:t>regulation</w:t>
      </w:r>
      <w:r w:rsidR="00695DAF">
        <w:t>.</w:t>
      </w:r>
      <w:r w:rsidR="003A0879">
        <w:t xml:space="preserve"> </w:t>
      </w:r>
    </w:p>
    <w:p w14:paraId="4F82BB9A" w14:textId="06734A5B" w:rsidR="001865E4" w:rsidRDefault="001865E4" w:rsidP="003D6F34">
      <w:pPr>
        <w:pStyle w:val="ListParagraph"/>
        <w:numPr>
          <w:ilvl w:val="0"/>
          <w:numId w:val="11"/>
        </w:numPr>
      </w:pPr>
      <w:r>
        <w:t xml:space="preserve">Add a Regulation by clicking the </w:t>
      </w:r>
      <w:r w:rsidR="00695DAF">
        <w:t>“</w:t>
      </w:r>
      <w:r w:rsidR="008F5924">
        <w:t>New</w:t>
      </w:r>
      <w:r>
        <w:t xml:space="preserve"> Regulation</w:t>
      </w:r>
      <w:r w:rsidR="00695DAF">
        <w:t>”</w:t>
      </w:r>
      <w:r>
        <w:t xml:space="preserve"> button</w:t>
      </w:r>
      <w:r w:rsidR="00695DAF">
        <w:t>,</w:t>
      </w:r>
      <w:r>
        <w:t xml:space="preserve"> or by using the left bar menu option.</w:t>
      </w:r>
    </w:p>
    <w:p w14:paraId="62D5B879" w14:textId="5EF61A3B" w:rsidR="00D836A7" w:rsidRDefault="003A0879" w:rsidP="003D6F34">
      <w:pPr>
        <w:pStyle w:val="ListParagraph"/>
        <w:numPr>
          <w:ilvl w:val="0"/>
          <w:numId w:val="11"/>
        </w:numPr>
      </w:pPr>
      <w:r>
        <w:t>Remove a regulation by clicking the remove button</w:t>
      </w:r>
      <w:r w:rsidR="00D836A7">
        <w:t xml:space="preserve"> under the “Action” column.</w:t>
      </w:r>
    </w:p>
    <w:p w14:paraId="225925AC" w14:textId="480A9EE8" w:rsidR="00B67630" w:rsidRDefault="00B67630" w:rsidP="00B67630">
      <w:pPr>
        <w:pStyle w:val="Heading4"/>
      </w:pPr>
      <w:r>
        <w:lastRenderedPageBreak/>
        <w:t>View Regulation Details</w:t>
      </w:r>
    </w:p>
    <w:p w14:paraId="5A7F08C4" w14:textId="7BB56A55" w:rsidR="00B67630" w:rsidRDefault="005C5DAC" w:rsidP="00B67630">
      <w:r>
        <w:t xml:space="preserve">When selecting </w:t>
      </w:r>
      <w:r w:rsidR="00695DAF">
        <w:t>a</w:t>
      </w:r>
      <w:r>
        <w:t xml:space="preserve"> regulation, a screen </w:t>
      </w:r>
      <w:r w:rsidR="00695DAF">
        <w:t>is displayed showing</w:t>
      </w:r>
      <w:r>
        <w:t xml:space="preserve"> the list of </w:t>
      </w:r>
      <w:r w:rsidR="00627CEB">
        <w:t>Activities</w:t>
      </w:r>
      <w:r>
        <w:t xml:space="preserve"> defined </w:t>
      </w:r>
      <w:r w:rsidR="00695DAF">
        <w:t xml:space="preserve">by </w:t>
      </w:r>
      <w:r>
        <w:t>this regulation.</w:t>
      </w:r>
    </w:p>
    <w:p w14:paraId="0A5124FC" w14:textId="77777777" w:rsidR="004D5F53" w:rsidRDefault="698EBF0E">
      <w:pPr>
        <w:keepNext/>
      </w:pPr>
      <w:r>
        <w:rPr>
          <w:noProof/>
        </w:rPr>
        <w:drawing>
          <wp:inline distT="0" distB="0" distL="0" distR="0" wp14:anchorId="0CC55993" wp14:editId="3D7BAB8D">
            <wp:extent cx="5495924" cy="2743200"/>
            <wp:effectExtent l="0" t="0" r="0" b="0"/>
            <wp:docPr id="239957199" name="Picture 239957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9957199"/>
                    <pic:cNvPicPr/>
                  </pic:nvPicPr>
                  <pic:blipFill>
                    <a:blip r:embed="rId51">
                      <a:extLst>
                        <a:ext uri="{28A0092B-C50C-407E-A947-70E740481C1C}">
                          <a14:useLocalDpi xmlns:a14="http://schemas.microsoft.com/office/drawing/2010/main" val="0"/>
                        </a:ext>
                      </a:extLst>
                    </a:blip>
                    <a:stretch>
                      <a:fillRect/>
                    </a:stretch>
                  </pic:blipFill>
                  <pic:spPr>
                    <a:xfrm>
                      <a:off x="0" y="0"/>
                      <a:ext cx="5495924" cy="2743200"/>
                    </a:xfrm>
                    <a:prstGeom prst="rect">
                      <a:avLst/>
                    </a:prstGeom>
                  </pic:spPr>
                </pic:pic>
              </a:graphicData>
            </a:graphic>
          </wp:inline>
        </w:drawing>
      </w:r>
    </w:p>
    <w:p w14:paraId="7C178B51" w14:textId="04FB0776" w:rsidR="005C5DAC" w:rsidRDefault="004D5F53">
      <w:pPr>
        <w:pStyle w:val="Caption"/>
      </w:pPr>
      <w:bookmarkStart w:id="107" w:name="_Toc63416209"/>
      <w:r>
        <w:t xml:space="preserve">Figure </w:t>
      </w:r>
      <w:r w:rsidR="004F4865">
        <w:fldChar w:fldCharType="begin"/>
      </w:r>
      <w:r w:rsidR="004F4865">
        <w:instrText xml:space="preserve"> SEQ Figure \* ARABIC </w:instrText>
      </w:r>
      <w:r w:rsidR="004F4865">
        <w:fldChar w:fldCharType="separate"/>
      </w:r>
      <w:r w:rsidR="00B65864">
        <w:rPr>
          <w:noProof/>
        </w:rPr>
        <w:t>19</w:t>
      </w:r>
      <w:r w:rsidR="004F4865">
        <w:rPr>
          <w:noProof/>
        </w:rPr>
        <w:fldChar w:fldCharType="end"/>
      </w:r>
      <w:r>
        <w:t>. Activity List for a Regulation</w:t>
      </w:r>
      <w:bookmarkEnd w:id="107"/>
    </w:p>
    <w:p w14:paraId="0F761C59" w14:textId="6B11587E" w:rsidR="005C5DAC" w:rsidRDefault="005C5DAC" w:rsidP="005C5DAC">
      <w:r>
        <w:t>In this screen the user can:</w:t>
      </w:r>
    </w:p>
    <w:p w14:paraId="325B89D1" w14:textId="6DAE0971" w:rsidR="0004609D" w:rsidRDefault="0004609D" w:rsidP="003D6F34">
      <w:pPr>
        <w:pStyle w:val="ListParagraph"/>
        <w:numPr>
          <w:ilvl w:val="0"/>
          <w:numId w:val="12"/>
        </w:numPr>
      </w:pPr>
      <w:r>
        <w:t xml:space="preserve">View the list of </w:t>
      </w:r>
      <w:r w:rsidR="00627CEB">
        <w:t>Activities</w:t>
      </w:r>
      <w:r>
        <w:t xml:space="preserve"> for the selected Regulation</w:t>
      </w:r>
      <w:r w:rsidR="00EC781A">
        <w:t xml:space="preserve">. For each </w:t>
      </w:r>
      <w:r w:rsidR="00627CEB">
        <w:t>Activity</w:t>
      </w:r>
      <w:r w:rsidR="00EC781A">
        <w:t xml:space="preserve">, </w:t>
      </w:r>
      <w:r w:rsidR="00DC3535">
        <w:t xml:space="preserve">the </w:t>
      </w:r>
      <w:r w:rsidR="00D4144E">
        <w:t>high-level</w:t>
      </w:r>
      <w:r w:rsidR="00DC3535">
        <w:t xml:space="preserve"> information about the </w:t>
      </w:r>
      <w:r w:rsidR="00627CEB">
        <w:t>Activity</w:t>
      </w:r>
      <w:r w:rsidR="00DC3535">
        <w:t xml:space="preserve"> is presented, including the </w:t>
      </w:r>
      <w:r w:rsidR="008A3BE7">
        <w:t xml:space="preserve">name of the Flow used to fulfill the </w:t>
      </w:r>
      <w:r w:rsidR="00627CEB">
        <w:t>Activity</w:t>
      </w:r>
      <w:r w:rsidR="008A3BE7">
        <w:t>, the version of this flow in use</w:t>
      </w:r>
      <w:r w:rsidR="00413BF0">
        <w:t xml:space="preserve">, </w:t>
      </w:r>
      <w:r w:rsidR="00695DAF">
        <w:t>and</w:t>
      </w:r>
      <w:r w:rsidR="00413BF0">
        <w:t xml:space="preserve"> </w:t>
      </w:r>
      <w:r w:rsidR="008A3BE7">
        <w:t xml:space="preserve">the SLA of this </w:t>
      </w:r>
      <w:r w:rsidR="00627CEB">
        <w:t>Activity</w:t>
      </w:r>
      <w:r w:rsidR="008A3BE7">
        <w:t xml:space="preserve">, </w:t>
      </w:r>
      <w:r w:rsidR="007153E3">
        <w:t xml:space="preserve">indicated </w:t>
      </w:r>
      <w:r w:rsidR="00695DAF">
        <w:t xml:space="preserve">by </w:t>
      </w:r>
      <w:r w:rsidR="00682EED">
        <w:t xml:space="preserve">the </w:t>
      </w:r>
      <w:r w:rsidR="007153E3">
        <w:t>number of hours</w:t>
      </w:r>
      <w:r w:rsidR="00413BF0">
        <w:t>.</w:t>
      </w:r>
    </w:p>
    <w:p w14:paraId="137CC381" w14:textId="48AD19F4" w:rsidR="005C5DAC" w:rsidRDefault="0004609D" w:rsidP="003D6F34">
      <w:pPr>
        <w:pStyle w:val="ListParagraph"/>
        <w:numPr>
          <w:ilvl w:val="0"/>
          <w:numId w:val="12"/>
        </w:numPr>
      </w:pPr>
      <w:r>
        <w:t xml:space="preserve">Access the </w:t>
      </w:r>
      <w:r w:rsidR="00413BF0">
        <w:t>“</w:t>
      </w:r>
      <w:r>
        <w:t>Edit</w:t>
      </w:r>
      <w:r w:rsidR="00413BF0">
        <w:t xml:space="preserve"> </w:t>
      </w:r>
      <w:r w:rsidR="00627CEB">
        <w:t>Activity</w:t>
      </w:r>
      <w:r w:rsidR="00413BF0">
        <w:t>”</w:t>
      </w:r>
      <w:r>
        <w:t xml:space="preserve"> screen </w:t>
      </w:r>
      <w:r w:rsidR="00682EED">
        <w:t xml:space="preserve">for </w:t>
      </w:r>
      <w:r>
        <w:t xml:space="preserve">the </w:t>
      </w:r>
      <w:r w:rsidR="00413BF0">
        <w:t xml:space="preserve">selected </w:t>
      </w:r>
      <w:r w:rsidR="00627CEB">
        <w:t>Activity</w:t>
      </w:r>
      <w:r w:rsidR="00682EED">
        <w:t>,</w:t>
      </w:r>
      <w:r w:rsidR="00BB0990">
        <w:t xml:space="preserve"> or remove the selected </w:t>
      </w:r>
      <w:r w:rsidR="00627CEB">
        <w:t>Activity</w:t>
      </w:r>
      <w:r w:rsidR="00BB0990">
        <w:t>, by using the</w:t>
      </w:r>
      <w:r w:rsidR="00682EED">
        <w:t xml:space="preserve"> corresponding</w:t>
      </w:r>
      <w:r w:rsidR="00BB0990">
        <w:t xml:space="preserve"> “Edit” and “</w:t>
      </w:r>
      <w:r w:rsidR="00032E11">
        <w:t>Delete</w:t>
      </w:r>
      <w:r w:rsidR="00BB0990">
        <w:t>” icons under the “Action” column</w:t>
      </w:r>
      <w:r w:rsidR="00682EED">
        <w:t>.</w:t>
      </w:r>
    </w:p>
    <w:p w14:paraId="18A6FFC5" w14:textId="33C980AE" w:rsidR="00144113" w:rsidRDefault="00144113" w:rsidP="003D6F34">
      <w:pPr>
        <w:pStyle w:val="ListParagraph"/>
        <w:numPr>
          <w:ilvl w:val="0"/>
          <w:numId w:val="12"/>
        </w:numPr>
      </w:pPr>
      <w:r>
        <w:t xml:space="preserve">Add an </w:t>
      </w:r>
      <w:r w:rsidR="00627CEB">
        <w:t>Activity</w:t>
      </w:r>
      <w:r>
        <w:t xml:space="preserve">, using the </w:t>
      </w:r>
      <w:r w:rsidR="00460300">
        <w:t>button</w:t>
      </w:r>
      <w:r w:rsidR="00791B10">
        <w:t xml:space="preserve"> on the upper </w:t>
      </w:r>
      <w:r w:rsidR="00682EED">
        <w:t xml:space="preserve">left </w:t>
      </w:r>
      <w:r w:rsidR="00791B10">
        <w:t>side of the table.</w:t>
      </w:r>
    </w:p>
    <w:p w14:paraId="521E50AA" w14:textId="38FB84C6" w:rsidR="00791B10" w:rsidRDefault="00791B10" w:rsidP="003D6F34">
      <w:pPr>
        <w:pStyle w:val="ListParagraph"/>
        <w:numPr>
          <w:ilvl w:val="0"/>
          <w:numId w:val="12"/>
        </w:numPr>
      </w:pPr>
      <w:r>
        <w:t xml:space="preserve">Edit the Regulation name and description by using the Edit icon next to the regulation name. </w:t>
      </w:r>
    </w:p>
    <w:p w14:paraId="24217A98" w14:textId="177982B0" w:rsidR="00791B10" w:rsidRDefault="00627CEB" w:rsidP="00791B10">
      <w:pPr>
        <w:pStyle w:val="Heading3"/>
      </w:pPr>
      <w:bookmarkStart w:id="108" w:name="_Toc63415256"/>
      <w:r>
        <w:t>Activity</w:t>
      </w:r>
      <w:r w:rsidR="00C078BB">
        <w:t xml:space="preserve"> Details</w:t>
      </w:r>
      <w:bookmarkEnd w:id="108"/>
    </w:p>
    <w:p w14:paraId="47E8DA14" w14:textId="2A5311B3" w:rsidR="00C078BB" w:rsidRDefault="00902E9F" w:rsidP="00C078BB">
      <w:r>
        <w:t xml:space="preserve">When one of the </w:t>
      </w:r>
      <w:r w:rsidR="000F25BD">
        <w:t xml:space="preserve">lines in the </w:t>
      </w:r>
      <w:r w:rsidR="00627CEB">
        <w:t>Activities</w:t>
      </w:r>
      <w:r>
        <w:t xml:space="preserve"> </w:t>
      </w:r>
      <w:r w:rsidR="000F25BD">
        <w:t>table</w:t>
      </w:r>
      <w:r w:rsidR="00682EED">
        <w:t xml:space="preserve"> is selected</w:t>
      </w:r>
      <w:r w:rsidR="000F25BD">
        <w:t xml:space="preserve">, </w:t>
      </w:r>
      <w:r>
        <w:t>or</w:t>
      </w:r>
      <w:r w:rsidR="00682EED">
        <w:t>,</w:t>
      </w:r>
      <w:r>
        <w:t xml:space="preserve"> </w:t>
      </w:r>
      <w:r w:rsidR="000F25BD">
        <w:t xml:space="preserve">by using </w:t>
      </w:r>
      <w:r>
        <w:t xml:space="preserve">the “Edit” icon, </w:t>
      </w:r>
      <w:r w:rsidR="00DA53D3">
        <w:t xml:space="preserve">the </w:t>
      </w:r>
      <w:r w:rsidR="00B268E5">
        <w:t xml:space="preserve">system </w:t>
      </w:r>
      <w:r w:rsidR="00C2768B">
        <w:t xml:space="preserve">displays </w:t>
      </w:r>
      <w:r w:rsidR="00B268E5">
        <w:t xml:space="preserve">the </w:t>
      </w:r>
      <w:r w:rsidR="00DA53D3">
        <w:t xml:space="preserve">“Edit </w:t>
      </w:r>
      <w:r w:rsidR="00627CEB">
        <w:t>Activity</w:t>
      </w:r>
      <w:r w:rsidR="00DA53D3">
        <w:t xml:space="preserve">” </w:t>
      </w:r>
      <w:r>
        <w:t xml:space="preserve">pop-up </w:t>
      </w:r>
      <w:r w:rsidR="00B268E5">
        <w:t>screen</w:t>
      </w:r>
      <w:r w:rsidR="00DA53D3">
        <w:t xml:space="preserve">. </w:t>
      </w:r>
    </w:p>
    <w:p w14:paraId="0BD10ACA" w14:textId="77777777" w:rsidR="009D3350" w:rsidRDefault="550577C3">
      <w:pPr>
        <w:keepNext/>
      </w:pPr>
      <w:r>
        <w:rPr>
          <w:noProof/>
        </w:rPr>
        <w:lastRenderedPageBreak/>
        <w:drawing>
          <wp:inline distT="0" distB="0" distL="0" distR="0" wp14:anchorId="4A6E0619" wp14:editId="015B751B">
            <wp:extent cx="5943600" cy="2947035"/>
            <wp:effectExtent l="0" t="0" r="0" b="0"/>
            <wp:docPr id="153653135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0201B995" w14:textId="2D59FB6E" w:rsidR="00B268E5" w:rsidRDefault="009D3350" w:rsidP="00B2495B">
      <w:pPr>
        <w:pStyle w:val="Caption"/>
      </w:pPr>
      <w:bookmarkStart w:id="109" w:name="_Toc63416210"/>
      <w:r>
        <w:t xml:space="preserve">Figure </w:t>
      </w:r>
      <w:r w:rsidR="004F4865">
        <w:fldChar w:fldCharType="begin"/>
      </w:r>
      <w:r w:rsidR="004F4865">
        <w:instrText xml:space="preserve"> SEQ Figure \* ARABIC </w:instrText>
      </w:r>
      <w:r w:rsidR="004F4865">
        <w:fldChar w:fldCharType="separate"/>
      </w:r>
      <w:r w:rsidR="00B65864">
        <w:rPr>
          <w:noProof/>
        </w:rPr>
        <w:t>20</w:t>
      </w:r>
      <w:r w:rsidR="004F4865">
        <w:rPr>
          <w:noProof/>
        </w:rPr>
        <w:fldChar w:fldCharType="end"/>
      </w:r>
      <w:r>
        <w:t>. Edit Activity</w:t>
      </w:r>
      <w:bookmarkEnd w:id="109"/>
    </w:p>
    <w:p w14:paraId="661FAF24" w14:textId="185B10F6" w:rsidR="00AA78AB" w:rsidRDefault="00C2768B" w:rsidP="00AA78AB">
      <w:r>
        <w:t xml:space="preserve">From </w:t>
      </w:r>
      <w:r w:rsidR="005F1095">
        <w:t>this screen</w:t>
      </w:r>
      <w:r>
        <w:t>,</w:t>
      </w:r>
      <w:r w:rsidR="005F1095">
        <w:t xml:space="preserve"> the user can:</w:t>
      </w:r>
    </w:p>
    <w:p w14:paraId="0E9A005B" w14:textId="71D99A66" w:rsidR="005F1095" w:rsidRDefault="005F1095" w:rsidP="003D6F34">
      <w:pPr>
        <w:pStyle w:val="ListParagraph"/>
        <w:numPr>
          <w:ilvl w:val="0"/>
          <w:numId w:val="12"/>
        </w:numPr>
      </w:pPr>
      <w:r>
        <w:t xml:space="preserve">Change the name of the </w:t>
      </w:r>
      <w:r w:rsidR="00627CEB">
        <w:t>Activity</w:t>
      </w:r>
      <w:r w:rsidR="00C2768B">
        <w:t>.</w:t>
      </w:r>
    </w:p>
    <w:p w14:paraId="151E016A" w14:textId="535B894A" w:rsidR="005F1095" w:rsidRDefault="005F1095" w:rsidP="003D6F34">
      <w:pPr>
        <w:pStyle w:val="ListParagraph"/>
        <w:numPr>
          <w:ilvl w:val="0"/>
          <w:numId w:val="12"/>
        </w:numPr>
      </w:pPr>
      <w:r>
        <w:t xml:space="preserve">Change the flow used to </w:t>
      </w:r>
      <w:r w:rsidR="001C2545">
        <w:t>fulfill the request</w:t>
      </w:r>
      <w:r w:rsidR="00C2768B">
        <w:t>. This is accomplished</w:t>
      </w:r>
      <w:r w:rsidR="001C2545">
        <w:t xml:space="preserve"> by selecting </w:t>
      </w:r>
      <w:r w:rsidR="00C2768B">
        <w:t xml:space="preserve">one of the finalized flows from </w:t>
      </w:r>
      <w:r w:rsidR="001C2545">
        <w:t xml:space="preserve">the drop-down list of </w:t>
      </w:r>
      <w:r w:rsidR="00235EEC">
        <w:t>available flows</w:t>
      </w:r>
      <w:r w:rsidR="004533A6">
        <w:t>.</w:t>
      </w:r>
      <w:r w:rsidR="00235EEC">
        <w:t xml:space="preserve"> </w:t>
      </w:r>
    </w:p>
    <w:p w14:paraId="007698D1" w14:textId="314CAC37" w:rsidR="00235EEC" w:rsidRDefault="00235EEC" w:rsidP="003D6F34">
      <w:pPr>
        <w:pStyle w:val="ListParagraph"/>
        <w:numPr>
          <w:ilvl w:val="0"/>
          <w:numId w:val="12"/>
        </w:numPr>
      </w:pPr>
      <w:r>
        <w:t>Add a new flow</w:t>
      </w:r>
      <w:r w:rsidR="4248BC72">
        <w:t xml:space="preserve"> </w:t>
      </w:r>
      <w:r w:rsidR="00C2768B">
        <w:t xml:space="preserve">by selecting </w:t>
      </w:r>
      <w:r>
        <w:t>th</w:t>
      </w:r>
      <w:r w:rsidR="00157F92">
        <w:t>e “Add a Flow”</w:t>
      </w:r>
      <w:r>
        <w:t xml:space="preserve"> button</w:t>
      </w:r>
      <w:r w:rsidR="00C2768B">
        <w:t xml:space="preserve">. </w:t>
      </w:r>
      <w:r w:rsidR="006550A0">
        <w:t>The “</w:t>
      </w:r>
      <w:r>
        <w:t>Create a new flow” screen</w:t>
      </w:r>
      <w:r w:rsidR="00C2768B">
        <w:t xml:space="preserve"> is displayed</w:t>
      </w:r>
      <w:r>
        <w:t xml:space="preserve">. </w:t>
      </w:r>
    </w:p>
    <w:p w14:paraId="5AD7AC0C" w14:textId="39027CCB" w:rsidR="00702590" w:rsidRDefault="00702590" w:rsidP="003D6F34">
      <w:pPr>
        <w:pStyle w:val="ListParagraph"/>
        <w:numPr>
          <w:ilvl w:val="0"/>
          <w:numId w:val="12"/>
        </w:numPr>
      </w:pPr>
      <w:r>
        <w:t xml:space="preserve">Update the flow version. If the option “latest” is selected, then </w:t>
      </w:r>
      <w:r w:rsidR="00C2768B">
        <w:t xml:space="preserve">each </w:t>
      </w:r>
      <w:r>
        <w:t>time a new version of the selected flow is marked as “finalized</w:t>
      </w:r>
      <w:r w:rsidR="00C2768B">
        <w:t>,</w:t>
      </w:r>
      <w:r>
        <w:t xml:space="preserve">” the </w:t>
      </w:r>
      <w:r w:rsidR="00627CEB">
        <w:t>Activity</w:t>
      </w:r>
      <w:r>
        <w:t xml:space="preserve"> </w:t>
      </w:r>
      <w:r w:rsidR="00C2768B">
        <w:t>is</w:t>
      </w:r>
      <w:r>
        <w:t xml:space="preserve"> automatically updated to use this latest flow.</w:t>
      </w:r>
    </w:p>
    <w:p w14:paraId="0505FD51" w14:textId="30A9E65D" w:rsidR="00702590" w:rsidRDefault="00702590" w:rsidP="003D6F34">
      <w:pPr>
        <w:pStyle w:val="ListParagraph"/>
        <w:numPr>
          <w:ilvl w:val="0"/>
          <w:numId w:val="12"/>
        </w:numPr>
      </w:pPr>
      <w:r>
        <w:t xml:space="preserve">Update the </w:t>
      </w:r>
      <w:r w:rsidR="00627CEB">
        <w:t>Activity</w:t>
      </w:r>
      <w:r>
        <w:t xml:space="preserve"> SLA, in hours</w:t>
      </w:r>
      <w:r w:rsidR="00EA203B">
        <w:t>.</w:t>
      </w:r>
    </w:p>
    <w:p w14:paraId="06E34EEB" w14:textId="2F7A5688" w:rsidR="00EA203B" w:rsidRDefault="00EA203B" w:rsidP="00EA203B">
      <w:r>
        <w:t xml:space="preserve">Any update </w:t>
      </w:r>
      <w:r w:rsidR="00C2768B">
        <w:t xml:space="preserve">performed </w:t>
      </w:r>
      <w:r>
        <w:t xml:space="preserve">on the </w:t>
      </w:r>
      <w:r w:rsidR="00627CEB">
        <w:t>Activity</w:t>
      </w:r>
      <w:r>
        <w:t xml:space="preserve"> impacts only requests from the update moment forward. Requests that were already </w:t>
      </w:r>
      <w:r w:rsidR="00025A57">
        <w:t xml:space="preserve">submitted will maintain the previous parameters. </w:t>
      </w:r>
    </w:p>
    <w:p w14:paraId="4E80E4F1" w14:textId="27DBB57C" w:rsidR="00432C17" w:rsidRDefault="00432C17" w:rsidP="00432C17">
      <w:pPr>
        <w:pStyle w:val="Heading3"/>
      </w:pPr>
      <w:bookmarkStart w:id="110" w:name="_Toc63415257"/>
      <w:r>
        <w:t xml:space="preserve">Add an </w:t>
      </w:r>
      <w:r w:rsidR="00627CEB">
        <w:t>Activity</w:t>
      </w:r>
      <w:bookmarkEnd w:id="110"/>
    </w:p>
    <w:p w14:paraId="5488D387" w14:textId="035670A2" w:rsidR="00432C17" w:rsidRDefault="00432C17" w:rsidP="00432C17">
      <w:r>
        <w:t xml:space="preserve">In order to add a new </w:t>
      </w:r>
      <w:r w:rsidR="00627CEB">
        <w:t>Activity</w:t>
      </w:r>
      <w:r>
        <w:t xml:space="preserve"> to a Regulation, </w:t>
      </w:r>
      <w:r w:rsidR="00C2768B">
        <w:t>s</w:t>
      </w:r>
      <w:r w:rsidR="00C918F5">
        <w:t xml:space="preserve">elect the Regulation from the Regulation screen, </w:t>
      </w:r>
      <w:r w:rsidR="00617703">
        <w:t xml:space="preserve">and </w:t>
      </w:r>
      <w:r w:rsidR="00911C01">
        <w:t>then</w:t>
      </w:r>
      <w:r w:rsidR="00617703">
        <w:t xml:space="preserve"> </w:t>
      </w:r>
      <w:r>
        <w:t xml:space="preserve">click the “Add an </w:t>
      </w:r>
      <w:r w:rsidR="00627CEB">
        <w:t>Activity</w:t>
      </w:r>
      <w:r>
        <w:t xml:space="preserve">” button on the “Regulation </w:t>
      </w:r>
      <w:r w:rsidR="00627CEB">
        <w:t>Activities</w:t>
      </w:r>
      <w:r>
        <w:t xml:space="preserve">” screen. </w:t>
      </w:r>
    </w:p>
    <w:p w14:paraId="64AA7ACD" w14:textId="5A86C9AA" w:rsidR="00636D0A" w:rsidRPr="00432C17" w:rsidRDefault="00617703" w:rsidP="00111E10">
      <w:r>
        <w:t xml:space="preserve">The pop-up screen presented is the same as the one used for “Edit an </w:t>
      </w:r>
      <w:r w:rsidR="00627CEB">
        <w:t>Activity</w:t>
      </w:r>
      <w:r>
        <w:t>”</w:t>
      </w:r>
      <w:r w:rsidR="0031579C">
        <w:t>.</w:t>
      </w:r>
      <w:r w:rsidR="00636D0A">
        <w:t xml:space="preserve"> </w:t>
      </w:r>
    </w:p>
    <w:p w14:paraId="615E9360" w14:textId="3B91589D" w:rsidR="00857A08" w:rsidRDefault="00857A08" w:rsidP="00857A08">
      <w:pPr>
        <w:pStyle w:val="Heading2"/>
      </w:pPr>
      <w:bookmarkStart w:id="111" w:name="_Toc63415258"/>
      <w:r>
        <w:t>Roles</w:t>
      </w:r>
      <w:r w:rsidR="00235F51">
        <w:t xml:space="preserve"> </w:t>
      </w:r>
      <w:r w:rsidR="64119AEC">
        <w:t>M</w:t>
      </w:r>
      <w:r w:rsidR="00235F51">
        <w:t>anagement</w:t>
      </w:r>
      <w:bookmarkEnd w:id="111"/>
    </w:p>
    <w:p w14:paraId="4E98693F" w14:textId="591078C6" w:rsidR="003874B2" w:rsidRPr="003874B2" w:rsidRDefault="003874B2" w:rsidP="003874B2">
      <w:pPr>
        <w:pStyle w:val="Heading3"/>
      </w:pPr>
      <w:bookmarkStart w:id="112" w:name="_Toc63415259"/>
      <w:r>
        <w:t>Overview</w:t>
      </w:r>
      <w:bookmarkEnd w:id="112"/>
    </w:p>
    <w:p w14:paraId="60E98D7F" w14:textId="529C775E" w:rsidR="000A4CDC" w:rsidRDefault="00857A08" w:rsidP="00235F51">
      <w:r>
        <w:t xml:space="preserve">The </w:t>
      </w:r>
      <w:r w:rsidR="00F941EB">
        <w:t>DPM</w:t>
      </w:r>
      <w:r>
        <w:t xml:space="preserve"> is a role-based application. Each user is associated with one or more roles. The</w:t>
      </w:r>
      <w:r w:rsidR="0005476B">
        <w:t xml:space="preserve"> role </w:t>
      </w:r>
      <w:r w:rsidR="001A6D07">
        <w:t>determines</w:t>
      </w:r>
      <w:r>
        <w:t xml:space="preserve"> </w:t>
      </w:r>
      <w:r w:rsidR="0005476B">
        <w:t xml:space="preserve">the </w:t>
      </w:r>
      <w:r w:rsidR="00627CEB">
        <w:t>Activities</w:t>
      </w:r>
      <w:r>
        <w:t xml:space="preserve"> the user can perform in the system</w:t>
      </w:r>
      <w:r w:rsidR="0005476B">
        <w:t>.</w:t>
      </w:r>
    </w:p>
    <w:p w14:paraId="7858F483" w14:textId="406F5D1F" w:rsidR="00FC39C7" w:rsidRDefault="0089567B" w:rsidP="00235F51">
      <w:r>
        <w:t xml:space="preserve">The roles are structured in two layers: </w:t>
      </w:r>
    </w:p>
    <w:p w14:paraId="6C368E86" w14:textId="7FF358AB" w:rsidR="00252E93" w:rsidRDefault="00F941EB" w:rsidP="00252E93">
      <w:pPr>
        <w:pStyle w:val="ListParagraph"/>
        <w:numPr>
          <w:ilvl w:val="0"/>
          <w:numId w:val="9"/>
        </w:numPr>
      </w:pPr>
      <w:r>
        <w:lastRenderedPageBreak/>
        <w:t>DPM</w:t>
      </w:r>
      <w:r w:rsidR="0056460B">
        <w:t xml:space="preserve"> Application</w:t>
      </w:r>
      <w:r w:rsidR="00252E93">
        <w:t xml:space="preserve"> Roles – </w:t>
      </w:r>
      <w:r w:rsidR="00E109F9">
        <w:t>each application role includes a set</w:t>
      </w:r>
      <w:r w:rsidR="00252E93">
        <w:t xml:space="preserve"> of </w:t>
      </w:r>
      <w:r>
        <w:t>DPM</w:t>
      </w:r>
      <w:r w:rsidR="00252E93">
        <w:t xml:space="preserve"> functionality a user can perform. </w:t>
      </w:r>
    </w:p>
    <w:p w14:paraId="38DA25AB" w14:textId="636BA97F" w:rsidR="00F73449" w:rsidRDefault="00EC6D86" w:rsidP="00F926B8">
      <w:pPr>
        <w:pStyle w:val="ListParagraph"/>
        <w:numPr>
          <w:ilvl w:val="0"/>
          <w:numId w:val="9"/>
        </w:numPr>
      </w:pPr>
      <w:r>
        <w:t>Corporate Roles – Configurable roles defined by the corporat</w:t>
      </w:r>
      <w:r w:rsidR="00C9239E">
        <w:t>ion</w:t>
      </w:r>
      <w:r>
        <w:t xml:space="preserve"> to represent the corporate organizational structure for </w:t>
      </w:r>
      <w:r w:rsidR="00F941EB">
        <w:t>DPM</w:t>
      </w:r>
      <w:r>
        <w:t xml:space="preserve"> users.</w:t>
      </w:r>
      <w:r w:rsidR="00F82A03">
        <w:t xml:space="preserve"> </w:t>
      </w:r>
      <w:r w:rsidR="004373CB">
        <w:t>Each user</w:t>
      </w:r>
      <w:r w:rsidR="00C44243">
        <w:t xml:space="preserve"> </w:t>
      </w:r>
      <w:r w:rsidR="00C9239E">
        <w:t>to</w:t>
      </w:r>
      <w:r w:rsidR="00C44243">
        <w:t xml:space="preserve"> take part in one of the </w:t>
      </w:r>
      <w:r w:rsidR="00F941EB">
        <w:t>DPM</w:t>
      </w:r>
      <w:r w:rsidR="00C44243">
        <w:t xml:space="preserve"> </w:t>
      </w:r>
      <w:r w:rsidR="00627CEB">
        <w:t>Activities</w:t>
      </w:r>
      <w:r w:rsidR="00C44243">
        <w:t xml:space="preserve"> </w:t>
      </w:r>
      <w:r w:rsidR="00C9239E">
        <w:t>is</w:t>
      </w:r>
      <w:r w:rsidR="00507A03">
        <w:t xml:space="preserve"> first </w:t>
      </w:r>
      <w:r w:rsidR="004373CB">
        <w:t>assigned to a Corporate role</w:t>
      </w:r>
      <w:r w:rsidR="00AD34E7">
        <w:t>.</w:t>
      </w:r>
      <w:r w:rsidR="00DC6916">
        <w:t xml:space="preserve"> </w:t>
      </w:r>
    </w:p>
    <w:p w14:paraId="6A328D7E" w14:textId="4214C4E7" w:rsidR="00F926B8" w:rsidRDefault="00DC6916" w:rsidP="00D5091E">
      <w:r>
        <w:t xml:space="preserve">For a user to be able to perform a specific </w:t>
      </w:r>
      <w:del w:id="113" w:author="Adi Dinur" w:date="2021-02-09T15:56:00Z">
        <w:r w:rsidR="00627CEB" w:rsidDel="00A126E5">
          <w:delText>Activity</w:delText>
        </w:r>
        <w:r w:rsidR="00B02B1B" w:rsidDel="00A126E5">
          <w:delText xml:space="preserve"> </w:delText>
        </w:r>
      </w:del>
      <w:ins w:id="114" w:author="Adi Dinur" w:date="2021-02-09T15:56:00Z">
        <w:r w:rsidR="00A126E5">
          <w:t xml:space="preserve">action </w:t>
        </w:r>
      </w:ins>
      <w:r w:rsidR="006011FE">
        <w:t>in</w:t>
      </w:r>
      <w:r w:rsidR="00B02B1B">
        <w:t xml:space="preserve"> the </w:t>
      </w:r>
      <w:r w:rsidR="00F941EB">
        <w:t>DPM</w:t>
      </w:r>
      <w:r w:rsidR="00B02B1B">
        <w:t>,</w:t>
      </w:r>
      <w:r>
        <w:t xml:space="preserve"> </w:t>
      </w:r>
      <w:r w:rsidR="002C55AA">
        <w:t xml:space="preserve">the user </w:t>
      </w:r>
      <w:r w:rsidR="00C9239E">
        <w:t>is</w:t>
      </w:r>
      <w:r w:rsidR="002C55AA">
        <w:t xml:space="preserve"> assigned to a Corporate Role</w:t>
      </w:r>
      <w:r w:rsidR="00B02B1B">
        <w:t xml:space="preserve"> that</w:t>
      </w:r>
      <w:r w:rsidR="00B61E70">
        <w:t xml:space="preserve"> </w:t>
      </w:r>
      <w:del w:id="115" w:author="Adi Dinur" w:date="2021-02-09T15:56:00Z">
        <w:r w:rsidR="00782A24" w:rsidDel="00A126E5">
          <w:delText xml:space="preserve">is </w:delText>
        </w:r>
      </w:del>
      <w:ins w:id="116" w:author="Adi Dinur" w:date="2021-02-09T15:56:00Z">
        <w:r w:rsidR="00A126E5">
          <w:t xml:space="preserve">has </w:t>
        </w:r>
      </w:ins>
      <w:r w:rsidR="00B61E70">
        <w:t xml:space="preserve">enabled </w:t>
      </w:r>
      <w:del w:id="117" w:author="Adi Dinur" w:date="2021-02-09T15:56:00Z">
        <w:r w:rsidR="00782A24" w:rsidDel="00A126E5">
          <w:delText xml:space="preserve">by </w:delText>
        </w:r>
      </w:del>
      <w:r w:rsidR="00B61E70">
        <w:t xml:space="preserve">the Application Role where </w:t>
      </w:r>
      <w:r w:rsidR="00C9239E">
        <w:t xml:space="preserve">the </w:t>
      </w:r>
      <w:r w:rsidR="00627CEB">
        <w:t>Activity</w:t>
      </w:r>
      <w:r w:rsidR="00B61E70">
        <w:t xml:space="preserve"> is included.</w:t>
      </w:r>
      <w:r w:rsidR="00F926B8">
        <w:t xml:space="preserve"> </w:t>
      </w:r>
    </w:p>
    <w:p w14:paraId="79099510" w14:textId="041D9BB5" w:rsidR="00F22A3E" w:rsidRDefault="00F22A3E" w:rsidP="00F22A3E">
      <w:pPr>
        <w:keepNext/>
      </w:pPr>
    </w:p>
    <w:p w14:paraId="5249F729" w14:textId="77777777" w:rsidR="009D3350" w:rsidRDefault="11AA755D">
      <w:pPr>
        <w:keepNext/>
      </w:pPr>
      <w:r>
        <w:rPr>
          <w:noProof/>
        </w:rPr>
        <w:drawing>
          <wp:inline distT="0" distB="0" distL="0" distR="0" wp14:anchorId="7BD68BA1" wp14:editId="3D2AA0B1">
            <wp:extent cx="5943600" cy="2594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3">
                      <a:extLst>
                        <a:ext uri="{28A0092B-C50C-407E-A947-70E740481C1C}">
                          <a14:useLocalDpi xmlns:a14="http://schemas.microsoft.com/office/drawing/2010/main" val="0"/>
                        </a:ext>
                      </a:extLst>
                    </a:blip>
                    <a:stretch>
                      <a:fillRect/>
                    </a:stretch>
                  </pic:blipFill>
                  <pic:spPr>
                    <a:xfrm>
                      <a:off x="0" y="0"/>
                      <a:ext cx="5943600" cy="2594610"/>
                    </a:xfrm>
                    <a:prstGeom prst="rect">
                      <a:avLst/>
                    </a:prstGeom>
                  </pic:spPr>
                </pic:pic>
              </a:graphicData>
            </a:graphic>
          </wp:inline>
        </w:drawing>
      </w:r>
    </w:p>
    <w:p w14:paraId="2D24636C" w14:textId="700F8253" w:rsidR="00CB0938" w:rsidRDefault="009D3350">
      <w:pPr>
        <w:pStyle w:val="Caption"/>
      </w:pPr>
      <w:bookmarkStart w:id="118" w:name="_Toc63416211"/>
      <w:r>
        <w:t xml:space="preserve">Figure </w:t>
      </w:r>
      <w:r w:rsidR="004F4865">
        <w:fldChar w:fldCharType="begin"/>
      </w:r>
      <w:r w:rsidR="004F4865">
        <w:instrText xml:space="preserve"> SEQ Figure \* ARABIC </w:instrText>
      </w:r>
      <w:r w:rsidR="004F4865">
        <w:fldChar w:fldCharType="separate"/>
      </w:r>
      <w:r w:rsidR="00B65864">
        <w:rPr>
          <w:noProof/>
        </w:rPr>
        <w:t>21</w:t>
      </w:r>
      <w:r w:rsidR="004F4865">
        <w:rPr>
          <w:noProof/>
        </w:rPr>
        <w:fldChar w:fldCharType="end"/>
      </w:r>
      <w:r>
        <w:t>. Corporate and DPM Roles</w:t>
      </w:r>
      <w:bookmarkEnd w:id="118"/>
    </w:p>
    <w:p w14:paraId="3066C296" w14:textId="562C5630" w:rsidR="004373CB" w:rsidRDefault="004373CB" w:rsidP="004373CB">
      <w:r>
        <w:t xml:space="preserve">Upon login, the system identifies the user’s </w:t>
      </w:r>
      <w:r w:rsidR="00475EE6">
        <w:t xml:space="preserve">corporate </w:t>
      </w:r>
      <w:r>
        <w:t>role</w:t>
      </w:r>
      <w:r w:rsidR="00E579A1">
        <w:t xml:space="preserve"> and </w:t>
      </w:r>
      <w:r w:rsidR="00475EE6">
        <w:t>the</w:t>
      </w:r>
      <w:r w:rsidR="00A84B22">
        <w:t xml:space="preserve"> associated</w:t>
      </w:r>
      <w:r w:rsidR="00475EE6">
        <w:t xml:space="preserve"> </w:t>
      </w:r>
      <w:r w:rsidR="00F941EB">
        <w:t>DPM</w:t>
      </w:r>
      <w:r w:rsidR="00D5091E">
        <w:t xml:space="preserve"> Application</w:t>
      </w:r>
      <w:r w:rsidR="00475EE6">
        <w:t xml:space="preserve"> </w:t>
      </w:r>
      <w:r w:rsidR="00D5091E">
        <w:t>R</w:t>
      </w:r>
      <w:r w:rsidR="00475EE6">
        <w:t xml:space="preserve">ole. The user </w:t>
      </w:r>
      <w:r w:rsidR="00A84B22">
        <w:t>is granted</w:t>
      </w:r>
      <w:r w:rsidR="00D967E6">
        <w:t xml:space="preserve"> </w:t>
      </w:r>
      <w:r w:rsidR="00E579A1">
        <w:t xml:space="preserve">access only to the functionality </w:t>
      </w:r>
      <w:r w:rsidR="00EF2AC9">
        <w:t>defined for</w:t>
      </w:r>
      <w:r w:rsidR="00E579A1">
        <w:t xml:space="preserve"> </w:t>
      </w:r>
      <w:r w:rsidR="00A84B22">
        <w:t xml:space="preserve">their </w:t>
      </w:r>
      <w:r w:rsidR="00E579A1">
        <w:t>role.</w:t>
      </w:r>
    </w:p>
    <w:p w14:paraId="6DF55B03" w14:textId="41DD7098" w:rsidR="009023DC" w:rsidRDefault="00235F51" w:rsidP="00AF0F0A">
      <w:r>
        <w:t xml:space="preserve">The </w:t>
      </w:r>
      <w:r w:rsidR="00627CEB">
        <w:t>Admin</w:t>
      </w:r>
      <w:r>
        <w:t xml:space="preserve"> module allows the </w:t>
      </w:r>
      <w:r w:rsidR="00F941EB">
        <w:t>DPM</w:t>
      </w:r>
      <w:r>
        <w:t xml:space="preserve"> </w:t>
      </w:r>
      <w:r w:rsidR="00627CEB">
        <w:t>Admin</w:t>
      </w:r>
      <w:r>
        <w:t xml:space="preserve">istrator to define the </w:t>
      </w:r>
      <w:r w:rsidR="003A3F37">
        <w:t>relation</w:t>
      </w:r>
      <w:r w:rsidR="00A84B22">
        <w:t>ship</w:t>
      </w:r>
      <w:r w:rsidR="003A3F37">
        <w:t xml:space="preserve"> between users, corporate </w:t>
      </w:r>
      <w:r w:rsidR="00117CEC">
        <w:t>defined roles and the functions assume</w:t>
      </w:r>
      <w:r w:rsidR="00A84B22">
        <w:t>d</w:t>
      </w:r>
      <w:r w:rsidR="00117CEC">
        <w:t xml:space="preserve"> in the </w:t>
      </w:r>
      <w:r w:rsidR="00F941EB">
        <w:t>DPM</w:t>
      </w:r>
      <w:r w:rsidR="00117CEC">
        <w:t xml:space="preserve"> system. </w:t>
      </w:r>
    </w:p>
    <w:p w14:paraId="0116B4B2" w14:textId="1D70DDAA" w:rsidR="003874B2" w:rsidRDefault="00F941EB" w:rsidP="003874B2">
      <w:pPr>
        <w:pStyle w:val="Heading3"/>
      </w:pPr>
      <w:bookmarkStart w:id="119" w:name="_Toc63415260"/>
      <w:r>
        <w:t>DPM</w:t>
      </w:r>
      <w:r w:rsidR="003874B2">
        <w:t xml:space="preserve"> Roles</w:t>
      </w:r>
      <w:bookmarkEnd w:id="119"/>
    </w:p>
    <w:p w14:paraId="4427EEB0" w14:textId="28DC952B" w:rsidR="005634CD" w:rsidRPr="005634CD" w:rsidRDefault="005634CD" w:rsidP="005634CD">
      <w:pPr>
        <w:pStyle w:val="Heading4"/>
      </w:pPr>
      <w:r>
        <w:t>Overview</w:t>
      </w:r>
    </w:p>
    <w:p w14:paraId="599DD2F0" w14:textId="046FD4C2" w:rsidR="00117CEC" w:rsidRDefault="00117CEC" w:rsidP="003874B2">
      <w:r>
        <w:t xml:space="preserve">The </w:t>
      </w:r>
      <w:r w:rsidR="00F941EB">
        <w:t>DPM</w:t>
      </w:r>
      <w:r w:rsidR="003874B2">
        <w:t xml:space="preserve"> roles define the </w:t>
      </w:r>
      <w:r w:rsidR="007848E2">
        <w:t xml:space="preserve">functions within the </w:t>
      </w:r>
      <w:r w:rsidR="00F941EB">
        <w:t>DPM</w:t>
      </w:r>
      <w:r w:rsidR="007848E2">
        <w:t xml:space="preserve"> </w:t>
      </w:r>
      <w:r w:rsidR="003874B2">
        <w:t xml:space="preserve">which are </w:t>
      </w:r>
      <w:r w:rsidR="00CC134A">
        <w:t>enabled</w:t>
      </w:r>
      <w:r w:rsidR="003874B2">
        <w:t xml:space="preserve"> for each user</w:t>
      </w:r>
      <w:r w:rsidR="007848E2">
        <w:t>:</w:t>
      </w:r>
    </w:p>
    <w:p w14:paraId="6E66956C" w14:textId="47A09D17" w:rsidR="00857A08" w:rsidRDefault="00627CEB" w:rsidP="003D6F34">
      <w:pPr>
        <w:pStyle w:val="ListParagraph"/>
        <w:numPr>
          <w:ilvl w:val="0"/>
          <w:numId w:val="2"/>
        </w:numPr>
      </w:pPr>
      <w:r>
        <w:rPr>
          <w:b/>
          <w:bCs/>
        </w:rPr>
        <w:t>Admin</w:t>
      </w:r>
      <w:r w:rsidR="00857A08" w:rsidRPr="00B00BE6">
        <w:rPr>
          <w:b/>
          <w:bCs/>
        </w:rPr>
        <w:t xml:space="preserve"> users</w:t>
      </w:r>
      <w:r w:rsidR="00857A08">
        <w:t xml:space="preserve">: </w:t>
      </w:r>
      <w:r w:rsidR="00EE5E42">
        <w:t>Admin</w:t>
      </w:r>
      <w:r w:rsidR="00857A08">
        <w:t xml:space="preserve"> users </w:t>
      </w:r>
      <w:r w:rsidR="00EE5E42">
        <w:t xml:space="preserve">are </w:t>
      </w:r>
      <w:r w:rsidR="00857A08">
        <w:t xml:space="preserve">responsible to configure the flows </w:t>
      </w:r>
      <w:r w:rsidR="00EE5E42">
        <w:t>to</w:t>
      </w:r>
      <w:r w:rsidR="00857A08">
        <w:t xml:space="preserve"> be executed </w:t>
      </w:r>
      <w:r w:rsidR="00EE5E42">
        <w:t xml:space="preserve">for </w:t>
      </w:r>
      <w:r w:rsidR="00857A08">
        <w:t xml:space="preserve">each Data Subject Request. An </w:t>
      </w:r>
      <w:r>
        <w:t>Admin</w:t>
      </w:r>
      <w:r w:rsidR="00857A08">
        <w:t xml:space="preserve"> user can</w:t>
      </w:r>
      <w:r w:rsidR="00426F43">
        <w:t xml:space="preserve"> perform all the </w:t>
      </w:r>
      <w:r>
        <w:t>Activities</w:t>
      </w:r>
      <w:r w:rsidR="00426F43">
        <w:t xml:space="preserve"> that are </w:t>
      </w:r>
      <w:r w:rsidR="00EE5E42">
        <w:t xml:space="preserve">a </w:t>
      </w:r>
      <w:r w:rsidR="00426F43">
        <w:t xml:space="preserve">part of the </w:t>
      </w:r>
      <w:r>
        <w:t>Admin</w:t>
      </w:r>
      <w:r w:rsidR="00426F43">
        <w:t xml:space="preserve"> module, such as</w:t>
      </w:r>
      <w:r w:rsidR="00857A08">
        <w:t>:</w:t>
      </w:r>
    </w:p>
    <w:p w14:paraId="5FA30388" w14:textId="56D7F857" w:rsidR="00345B60" w:rsidRDefault="00426F43" w:rsidP="003D6F34">
      <w:pPr>
        <w:pStyle w:val="ListParagraph"/>
        <w:numPr>
          <w:ilvl w:val="1"/>
          <w:numId w:val="2"/>
        </w:numPr>
      </w:pPr>
      <w:r>
        <w:t xml:space="preserve">Define Regulation and the </w:t>
      </w:r>
      <w:r w:rsidR="00EE5E42">
        <w:t xml:space="preserve">included </w:t>
      </w:r>
      <w:r w:rsidR="00627CEB">
        <w:t>Activities</w:t>
      </w:r>
      <w:r w:rsidR="00EE5E42">
        <w:t>.</w:t>
      </w:r>
    </w:p>
    <w:p w14:paraId="707F39A8" w14:textId="3D966D4F" w:rsidR="00857A08" w:rsidRDefault="00857A08" w:rsidP="003D6F34">
      <w:pPr>
        <w:pStyle w:val="ListParagraph"/>
        <w:numPr>
          <w:ilvl w:val="1"/>
          <w:numId w:val="2"/>
        </w:numPr>
      </w:pPr>
      <w:r>
        <w:t xml:space="preserve">Create </w:t>
      </w:r>
      <w:r w:rsidR="00345B60">
        <w:t>or update</w:t>
      </w:r>
      <w:r>
        <w:t xml:space="preserve"> flow</w:t>
      </w:r>
      <w:r w:rsidR="00345B60">
        <w:t xml:space="preserve">s, including their </w:t>
      </w:r>
      <w:r w:rsidR="004E497F">
        <w:t>stage</w:t>
      </w:r>
      <w:r w:rsidR="00345B60">
        <w:t>s and tasks</w:t>
      </w:r>
      <w:r w:rsidR="007C20BC">
        <w:t>.</w:t>
      </w:r>
    </w:p>
    <w:p w14:paraId="0F7B59E9" w14:textId="3C6F8189" w:rsidR="00857A08" w:rsidRDefault="00012F0C" w:rsidP="003D6F34">
      <w:pPr>
        <w:pStyle w:val="ListParagraph"/>
        <w:numPr>
          <w:ilvl w:val="1"/>
          <w:numId w:val="2"/>
        </w:numPr>
      </w:pPr>
      <w:r>
        <w:t xml:space="preserve">Manage </w:t>
      </w:r>
      <w:r w:rsidR="009C1856">
        <w:t>corporate</w:t>
      </w:r>
      <w:r>
        <w:t xml:space="preserve"> roles and a</w:t>
      </w:r>
      <w:r w:rsidR="00345B60">
        <w:t>ssign users to corporate roles</w:t>
      </w:r>
      <w:r w:rsidR="007C20BC">
        <w:t>.</w:t>
      </w:r>
    </w:p>
    <w:p w14:paraId="72975C9C" w14:textId="4EEC3F59" w:rsidR="00345B60" w:rsidRDefault="00345B60" w:rsidP="003D6F34">
      <w:pPr>
        <w:pStyle w:val="ListParagraph"/>
        <w:numPr>
          <w:ilvl w:val="1"/>
          <w:numId w:val="2"/>
        </w:numPr>
      </w:pPr>
      <w:r>
        <w:t xml:space="preserve">Map between corporate roles and the </w:t>
      </w:r>
      <w:r w:rsidR="00F941EB">
        <w:t>DPM</w:t>
      </w:r>
      <w:r>
        <w:t xml:space="preserve"> function</w:t>
      </w:r>
      <w:r w:rsidR="007500CF">
        <w:t>s</w:t>
      </w:r>
      <w:r w:rsidR="007C20BC">
        <w:t>.</w:t>
      </w:r>
    </w:p>
    <w:p w14:paraId="3B44DD8F" w14:textId="181E8272" w:rsidR="00857A08" w:rsidRDefault="00857A08" w:rsidP="003D6F34">
      <w:pPr>
        <w:pStyle w:val="ListParagraph"/>
        <w:numPr>
          <w:ilvl w:val="0"/>
          <w:numId w:val="2"/>
        </w:numPr>
      </w:pPr>
      <w:r w:rsidRPr="00B00BE6">
        <w:rPr>
          <w:b/>
          <w:bCs/>
        </w:rPr>
        <w:t>Customer Service Representative</w:t>
      </w:r>
      <w:r w:rsidR="008F3C65">
        <w:rPr>
          <w:b/>
          <w:bCs/>
        </w:rPr>
        <w:t xml:space="preserve"> (CSR)</w:t>
      </w:r>
      <w:r>
        <w:t>: a CSR is a call center representative attending customer</w:t>
      </w:r>
      <w:r w:rsidR="008311E4">
        <w:t xml:space="preserve"> requests by</w:t>
      </w:r>
      <w:r>
        <w:t xml:space="preserve"> </w:t>
      </w:r>
      <w:r w:rsidR="008311E4">
        <w:t xml:space="preserve">submitting </w:t>
      </w:r>
      <w:r>
        <w:t xml:space="preserve">a </w:t>
      </w:r>
      <w:r w:rsidR="008311E4">
        <w:t xml:space="preserve">Data Privacy related </w:t>
      </w:r>
      <w:r>
        <w:t>request on their behalf. A CSR can:</w:t>
      </w:r>
    </w:p>
    <w:p w14:paraId="5BF4992E" w14:textId="19E3F6D7" w:rsidR="00857A08" w:rsidRDefault="007C20BC" w:rsidP="003D6F34">
      <w:pPr>
        <w:pStyle w:val="ListParagraph"/>
        <w:numPr>
          <w:ilvl w:val="1"/>
          <w:numId w:val="2"/>
        </w:numPr>
      </w:pPr>
      <w:r>
        <w:lastRenderedPageBreak/>
        <w:t>Submit a new request.</w:t>
      </w:r>
    </w:p>
    <w:p w14:paraId="4F43B13B" w14:textId="75DB2AD5" w:rsidR="00857A08" w:rsidRPr="008F3C65" w:rsidRDefault="00EE5E42" w:rsidP="003D6F34">
      <w:pPr>
        <w:pStyle w:val="ListParagraph"/>
        <w:numPr>
          <w:ilvl w:val="1"/>
          <w:numId w:val="2"/>
        </w:numPr>
      </w:pPr>
      <w:r>
        <w:t xml:space="preserve">Review </w:t>
      </w:r>
      <w:r w:rsidR="00857A08">
        <w:t xml:space="preserve">the details of an existing </w:t>
      </w:r>
      <w:r w:rsidR="007C20BC">
        <w:t>request</w:t>
      </w:r>
      <w:r w:rsidR="00857A08">
        <w:t>, without changing its details</w:t>
      </w:r>
      <w:r w:rsidR="007C20BC">
        <w:t>.</w:t>
      </w:r>
      <w:r w:rsidR="00857A08">
        <w:t xml:space="preserve"> </w:t>
      </w:r>
    </w:p>
    <w:p w14:paraId="72F2F641" w14:textId="505E7677" w:rsidR="00857A08" w:rsidRDefault="00857A08" w:rsidP="003D6F34">
      <w:pPr>
        <w:pStyle w:val="ListParagraph"/>
        <w:numPr>
          <w:ilvl w:val="0"/>
          <w:numId w:val="2"/>
        </w:numPr>
      </w:pPr>
      <w:r w:rsidRPr="004E0B6D">
        <w:rPr>
          <w:rFonts w:ascii="Calibri" w:eastAsia="Times New Roman" w:hAnsi="Calibri" w:cs="Calibri"/>
          <w:color w:val="000000"/>
          <w:lang w:bidi="he-IL"/>
        </w:rPr>
        <w:t> </w:t>
      </w:r>
      <w:r w:rsidRPr="00B00BE6">
        <w:rPr>
          <w:b/>
          <w:bCs/>
        </w:rPr>
        <w:t>Data Steward</w:t>
      </w:r>
      <w:r>
        <w:t xml:space="preserve">: </w:t>
      </w:r>
      <w:r w:rsidR="007C20BC">
        <w:t xml:space="preserve">data stewards </w:t>
      </w:r>
      <w:r>
        <w:t xml:space="preserve">are users </w:t>
      </w:r>
      <w:r w:rsidR="00EE5E42">
        <w:t>made</w:t>
      </w:r>
      <w:r>
        <w:t xml:space="preserve"> a part of the </w:t>
      </w:r>
      <w:r w:rsidR="00344156">
        <w:t>Request</w:t>
      </w:r>
      <w:r>
        <w:t xml:space="preserve"> fulfilment process</w:t>
      </w:r>
      <w:r w:rsidR="00344156">
        <w:t xml:space="preserve"> and are responsible to execute a specific task in the request flow.</w:t>
      </w:r>
      <w:r>
        <w:t xml:space="preserve"> </w:t>
      </w:r>
      <w:r w:rsidR="00EE5E42">
        <w:t xml:space="preserve">The </w:t>
      </w:r>
      <w:r>
        <w:t xml:space="preserve">Data </w:t>
      </w:r>
      <w:r w:rsidR="00EE5E42">
        <w:t>S</w:t>
      </w:r>
      <w:r>
        <w:t>teward can:</w:t>
      </w:r>
    </w:p>
    <w:p w14:paraId="6DDE02F0" w14:textId="34F123CD" w:rsidR="00857A08" w:rsidRDefault="00A15411" w:rsidP="003D6F34">
      <w:pPr>
        <w:pStyle w:val="ListParagraph"/>
        <w:numPr>
          <w:ilvl w:val="1"/>
          <w:numId w:val="2"/>
        </w:numPr>
      </w:pPr>
      <w:r>
        <w:t>View</w:t>
      </w:r>
      <w:r w:rsidR="00857A08">
        <w:t xml:space="preserve"> the list of open </w:t>
      </w:r>
      <w:r w:rsidR="0050533B">
        <w:t>tasks</w:t>
      </w:r>
      <w:r w:rsidR="00857A08">
        <w:t xml:space="preserve"> t</w:t>
      </w:r>
      <w:r w:rsidR="00EE5E42">
        <w:t xml:space="preserve">o </w:t>
      </w:r>
      <w:r w:rsidR="00857A08">
        <w:t>be handled by th</w:t>
      </w:r>
      <w:r w:rsidR="00966A3C">
        <w:t>e</w:t>
      </w:r>
      <w:r w:rsidR="00857A08">
        <w:t xml:space="preserve"> </w:t>
      </w:r>
      <w:r w:rsidR="00966A3C">
        <w:t xml:space="preserve">group </w:t>
      </w:r>
      <w:ins w:id="120" w:author="Adi Dinur" w:date="2021-02-09T16:13:00Z">
        <w:r w:rsidR="00696745">
          <w:t>this Steward is a part of.</w:t>
        </w:r>
      </w:ins>
      <w:del w:id="121" w:author="Adi Dinur" w:date="2021-02-09T16:13:00Z">
        <w:r w:rsidR="00966A3C" w:rsidDel="00696745">
          <w:delText xml:space="preserve">of </w:delText>
        </w:r>
        <w:r w:rsidR="00EB7B81" w:rsidDel="00696745">
          <w:delText xml:space="preserve">assigned data </w:delText>
        </w:r>
        <w:r w:rsidR="00966A3C" w:rsidDel="00696745">
          <w:delText>stewards</w:delText>
        </w:r>
        <w:r w:rsidR="009B10B3" w:rsidDel="00696745">
          <w:delText>.</w:delText>
        </w:r>
      </w:del>
    </w:p>
    <w:p w14:paraId="5A4F577F" w14:textId="68049EEA" w:rsidR="00A33D60" w:rsidRDefault="00A33D60" w:rsidP="003D6F34">
      <w:pPr>
        <w:pStyle w:val="ListParagraph"/>
        <w:numPr>
          <w:ilvl w:val="1"/>
          <w:numId w:val="2"/>
        </w:numPr>
      </w:pPr>
      <w:r>
        <w:t>Mark a task as assigned to</w:t>
      </w:r>
      <w:r w:rsidR="3CFF19AC">
        <w:t xml:space="preserve"> themsel</w:t>
      </w:r>
      <w:ins w:id="122" w:author="Adi Dinur" w:date="2021-02-09T16:12:00Z">
        <w:r w:rsidR="00A557CC">
          <w:t>ves</w:t>
        </w:r>
      </w:ins>
      <w:del w:id="123" w:author="Adi Dinur" w:date="2021-02-09T16:12:00Z">
        <w:r w:rsidR="3CFF19AC" w:rsidDel="00A557CC">
          <w:delText>f</w:delText>
        </w:r>
      </w:del>
      <w:r>
        <w:t xml:space="preserve"> to avoid other stewards from working on the same task</w:t>
      </w:r>
      <w:r w:rsidR="009B10B3">
        <w:t>.</w:t>
      </w:r>
    </w:p>
    <w:p w14:paraId="61D35533" w14:textId="5D498B9B" w:rsidR="00857A08" w:rsidRDefault="00857A08" w:rsidP="003D6F34">
      <w:pPr>
        <w:pStyle w:val="ListParagraph"/>
        <w:numPr>
          <w:ilvl w:val="1"/>
          <w:numId w:val="2"/>
        </w:numPr>
      </w:pPr>
      <w:r>
        <w:t xml:space="preserve">Review, Update, or </w:t>
      </w:r>
      <w:r w:rsidR="00EB7B81">
        <w:t>A</w:t>
      </w:r>
      <w:r>
        <w:t>pprove a task to move it to the next step</w:t>
      </w:r>
    </w:p>
    <w:p w14:paraId="717885E9" w14:textId="697DA248" w:rsidR="00A33D60" w:rsidRDefault="00A33D60" w:rsidP="003D6F34">
      <w:pPr>
        <w:pStyle w:val="ListParagraph"/>
        <w:numPr>
          <w:ilvl w:val="1"/>
          <w:numId w:val="2"/>
        </w:numPr>
      </w:pPr>
      <w:r>
        <w:t>Release a task that is assigned to</w:t>
      </w:r>
      <w:r w:rsidR="00EB7B81">
        <w:t xml:space="preserve"> the data steward.</w:t>
      </w:r>
    </w:p>
    <w:p w14:paraId="4B9984D9" w14:textId="77777777" w:rsidR="00A15411" w:rsidRPr="00A15411" w:rsidRDefault="00A15411" w:rsidP="003D6F34">
      <w:pPr>
        <w:pStyle w:val="ListParagraph"/>
        <w:numPr>
          <w:ilvl w:val="0"/>
          <w:numId w:val="2"/>
        </w:numPr>
        <w:rPr>
          <w:b/>
          <w:bCs/>
        </w:rPr>
      </w:pPr>
      <w:r w:rsidRPr="00A15411">
        <w:rPr>
          <w:b/>
          <w:bCs/>
        </w:rPr>
        <w:t>Case Owner</w:t>
      </w:r>
      <w:r w:rsidRPr="00A15411">
        <w:t>:</w:t>
      </w:r>
      <w:r w:rsidRPr="00A15411">
        <w:rPr>
          <w:b/>
          <w:bCs/>
        </w:rPr>
        <w:t xml:space="preserve"> </w:t>
      </w:r>
    </w:p>
    <w:p w14:paraId="49E65D3D" w14:textId="1573B1C9" w:rsidR="00542639" w:rsidRDefault="00CD7405" w:rsidP="003D6F34">
      <w:pPr>
        <w:pStyle w:val="ListParagraph"/>
        <w:numPr>
          <w:ilvl w:val="1"/>
          <w:numId w:val="2"/>
        </w:numPr>
      </w:pPr>
      <w:r>
        <w:t xml:space="preserve">Each </w:t>
      </w:r>
      <w:r w:rsidR="0095396E">
        <w:t xml:space="preserve">customer </w:t>
      </w:r>
      <w:r>
        <w:t xml:space="preserve">request </w:t>
      </w:r>
      <w:r w:rsidR="0095396E">
        <w:t xml:space="preserve">submitted in the </w:t>
      </w:r>
      <w:r w:rsidR="00F941EB">
        <w:t>DPM</w:t>
      </w:r>
      <w:r w:rsidR="0095396E">
        <w:t xml:space="preserve"> is assigned to a specific case owner. The </w:t>
      </w:r>
      <w:r w:rsidR="001C7532">
        <w:t>case owner follow</w:t>
      </w:r>
      <w:r w:rsidR="00555F49">
        <w:t>s</w:t>
      </w:r>
      <w:r w:rsidR="001C7532">
        <w:t xml:space="preserve"> up on the request progress and </w:t>
      </w:r>
      <w:r w:rsidR="004E3E17">
        <w:t>assures the</w:t>
      </w:r>
      <w:r w:rsidR="00555F49">
        <w:t xml:space="preserve"> request is</w:t>
      </w:r>
      <w:r w:rsidR="001C7532">
        <w:t xml:space="preserve"> completed within the expected SLA</w:t>
      </w:r>
      <w:r w:rsidR="00542639">
        <w:t>. A case owner can:</w:t>
      </w:r>
    </w:p>
    <w:p w14:paraId="0854F9AA" w14:textId="78DC59F3" w:rsidR="00542639" w:rsidRDefault="00542639" w:rsidP="00B2495B">
      <w:pPr>
        <w:pStyle w:val="ListParagraph"/>
        <w:numPr>
          <w:ilvl w:val="2"/>
          <w:numId w:val="2"/>
        </w:numPr>
      </w:pPr>
      <w:r>
        <w:t>View the list of</w:t>
      </w:r>
      <w:r w:rsidR="00555F49">
        <w:t>, and filter</w:t>
      </w:r>
      <w:r>
        <w:t xml:space="preserve"> requests</w:t>
      </w:r>
      <w:r w:rsidR="00C118E4">
        <w:t>,</w:t>
      </w:r>
      <w:r>
        <w:t xml:space="preserve"> </w:t>
      </w:r>
      <w:r w:rsidR="003E158E">
        <w:t xml:space="preserve">to identify risks </w:t>
      </w:r>
      <w:r w:rsidR="00B41DD9">
        <w:t>of</w:t>
      </w:r>
      <w:r w:rsidR="40456D36">
        <w:t xml:space="preserve"> </w:t>
      </w:r>
      <w:r w:rsidR="001A35B5">
        <w:t>not completing</w:t>
      </w:r>
      <w:r w:rsidR="005B145A">
        <w:t xml:space="preserve"> the request within the timeline stated </w:t>
      </w:r>
      <w:r w:rsidR="00B925EC">
        <w:t>by</w:t>
      </w:r>
      <w:r w:rsidR="76E65D18">
        <w:t xml:space="preserve"> the SLA. </w:t>
      </w:r>
      <w:r w:rsidR="00B41DD9">
        <w:t xml:space="preserve"> </w:t>
      </w:r>
    </w:p>
    <w:p w14:paraId="45FCDEC4" w14:textId="20769999" w:rsidR="009E2DF8" w:rsidRDefault="00B41DD9" w:rsidP="00B2495B">
      <w:pPr>
        <w:pStyle w:val="ListParagraph"/>
        <w:numPr>
          <w:ilvl w:val="2"/>
          <w:numId w:val="2"/>
        </w:numPr>
      </w:pPr>
      <w:r>
        <w:t xml:space="preserve">Open a specific request and </w:t>
      </w:r>
      <w:r w:rsidR="00474DA6">
        <w:t>view</w:t>
      </w:r>
      <w:r w:rsidR="00C010EA">
        <w:t xml:space="preserve"> or complete</w:t>
      </w:r>
      <w:r>
        <w:t xml:space="preserve"> its</w:t>
      </w:r>
      <w:r w:rsidR="1EABB877">
        <w:t xml:space="preserve"> tasks within </w:t>
      </w:r>
      <w:r w:rsidR="00175147">
        <w:t>its stages</w:t>
      </w:r>
      <w:r w:rsidR="00474DA6">
        <w:t xml:space="preserve">. </w:t>
      </w:r>
    </w:p>
    <w:p w14:paraId="037866CA" w14:textId="6BAE91C8" w:rsidR="00857A08" w:rsidRDefault="00857A08" w:rsidP="003D6F34">
      <w:pPr>
        <w:pStyle w:val="ListParagraph"/>
        <w:numPr>
          <w:ilvl w:val="0"/>
          <w:numId w:val="2"/>
        </w:numPr>
      </w:pPr>
      <w:r w:rsidRPr="00B00BE6">
        <w:rPr>
          <w:b/>
          <w:bCs/>
        </w:rPr>
        <w:t>Supervisor</w:t>
      </w:r>
      <w:r w:rsidRPr="00B00BE6">
        <w:t>:</w:t>
      </w:r>
      <w:r w:rsidRPr="00B00BE6">
        <w:rPr>
          <w:color w:val="auto"/>
        </w:rPr>
        <w:t xml:space="preserve"> </w:t>
      </w:r>
      <w:r w:rsidR="00E82245" w:rsidRPr="00E82245">
        <w:t>The supervisor</w:t>
      </w:r>
      <w:r w:rsidR="00E82245">
        <w:t xml:space="preserve"> </w:t>
      </w:r>
      <w:r w:rsidR="00D06038">
        <w:t xml:space="preserve">is responsible to manage the allocation of requests to the </w:t>
      </w:r>
      <w:r w:rsidR="00F67245">
        <w:t>case owners.</w:t>
      </w:r>
      <w:r w:rsidR="00883019">
        <w:t xml:space="preserve"> The supervisor can:</w:t>
      </w:r>
    </w:p>
    <w:p w14:paraId="3D0BFE04" w14:textId="731EE40D" w:rsidR="00857A08" w:rsidRDefault="00857A08" w:rsidP="003D6F34">
      <w:pPr>
        <w:pStyle w:val="ListParagraph"/>
        <w:numPr>
          <w:ilvl w:val="1"/>
          <w:numId w:val="2"/>
        </w:numPr>
      </w:pPr>
      <w:r>
        <w:t xml:space="preserve">Access the dashboard </w:t>
      </w:r>
      <w:r w:rsidR="00883019">
        <w:t>to see the summary view for all requests</w:t>
      </w:r>
      <w:r w:rsidR="009B10B3">
        <w:t>.</w:t>
      </w:r>
      <w:r w:rsidR="00883019">
        <w:t xml:space="preserve"> </w:t>
      </w:r>
    </w:p>
    <w:p w14:paraId="3B058C83" w14:textId="553F2D94" w:rsidR="00857A08" w:rsidRDefault="004C59FC" w:rsidP="003D6F34">
      <w:pPr>
        <w:pStyle w:val="ListParagraph"/>
        <w:numPr>
          <w:ilvl w:val="1"/>
          <w:numId w:val="2"/>
        </w:numPr>
      </w:pPr>
      <w:r>
        <w:t xml:space="preserve">Define the </w:t>
      </w:r>
      <w:r w:rsidR="00B03869">
        <w:t xml:space="preserve">criteria for the allocation of requests to Case owners. </w:t>
      </w:r>
      <w:r w:rsidR="00857A08">
        <w:t xml:space="preserve"> </w:t>
      </w:r>
    </w:p>
    <w:p w14:paraId="208DB1A5" w14:textId="77777777" w:rsidR="00B00BE6" w:rsidRDefault="00B00BE6" w:rsidP="003D6F34">
      <w:pPr>
        <w:pStyle w:val="ListParagraph"/>
        <w:numPr>
          <w:ilvl w:val="0"/>
          <w:numId w:val="2"/>
        </w:numPr>
      </w:pPr>
      <w:r w:rsidRPr="00B03869">
        <w:rPr>
          <w:b/>
          <w:bCs/>
        </w:rPr>
        <w:t>Customer</w:t>
      </w:r>
      <w:r>
        <w:t>:</w:t>
      </w:r>
      <w:r w:rsidRPr="0057515E">
        <w:rPr>
          <w:color w:val="FF0000"/>
        </w:rPr>
        <w:t xml:space="preserve"> </w:t>
      </w:r>
      <w:r>
        <w:t>Data Subject Requests can be submitted directly by a customer. A customer can:</w:t>
      </w:r>
    </w:p>
    <w:p w14:paraId="76E4D563" w14:textId="77777777" w:rsidR="00B00BE6" w:rsidRDefault="00B00BE6" w:rsidP="003D6F34">
      <w:pPr>
        <w:pStyle w:val="ListParagraph"/>
        <w:numPr>
          <w:ilvl w:val="1"/>
          <w:numId w:val="2"/>
        </w:numPr>
      </w:pPr>
      <w:r>
        <w:t>Create a new request</w:t>
      </w:r>
    </w:p>
    <w:p w14:paraId="43DB3DFC" w14:textId="031FB579" w:rsidR="00B00BE6" w:rsidRDefault="00B00BE6" w:rsidP="003D6F34">
      <w:pPr>
        <w:pStyle w:val="ListParagraph"/>
        <w:numPr>
          <w:ilvl w:val="1"/>
          <w:numId w:val="2"/>
        </w:numPr>
      </w:pPr>
      <w:r>
        <w:t xml:space="preserve">Search for </w:t>
      </w:r>
      <w:r w:rsidR="00883019">
        <w:t>their</w:t>
      </w:r>
      <w:r w:rsidR="26CA334B">
        <w:t xml:space="preserve"> </w:t>
      </w:r>
      <w:r>
        <w:t xml:space="preserve">requests </w:t>
      </w:r>
    </w:p>
    <w:p w14:paraId="4CE5D2AC" w14:textId="7281820D" w:rsidR="00B00BE6" w:rsidRDefault="00B00BE6" w:rsidP="003D6F34">
      <w:pPr>
        <w:pStyle w:val="ListParagraph"/>
        <w:numPr>
          <w:ilvl w:val="1"/>
          <w:numId w:val="2"/>
        </w:numPr>
      </w:pPr>
      <w:r>
        <w:t xml:space="preserve">Check the status of </w:t>
      </w:r>
      <w:r w:rsidR="00883019">
        <w:t xml:space="preserve">their </w:t>
      </w:r>
      <w:r>
        <w:t>requests</w:t>
      </w:r>
    </w:p>
    <w:p w14:paraId="0C9DE603" w14:textId="0ABBED12" w:rsidR="00B00BE6" w:rsidRDefault="00B00BE6" w:rsidP="003D6F34">
      <w:pPr>
        <w:pStyle w:val="ListParagraph"/>
        <w:numPr>
          <w:ilvl w:val="1"/>
          <w:numId w:val="2"/>
        </w:numPr>
      </w:pPr>
      <w:r>
        <w:t>Review the data provided as an output of a completed request</w:t>
      </w:r>
    </w:p>
    <w:p w14:paraId="2A1568F7" w14:textId="69A1FAA5" w:rsidR="004223BF" w:rsidRDefault="004223BF" w:rsidP="004223BF">
      <w:pPr>
        <w:ind w:left="1440"/>
      </w:pPr>
      <w:r>
        <w:t xml:space="preserve">The </w:t>
      </w:r>
      <w:r w:rsidR="00F941EB">
        <w:t>DPM</w:t>
      </w:r>
      <w:r>
        <w:t xml:space="preserve"> roles are predefined in the system. Each </w:t>
      </w:r>
      <w:r w:rsidR="00BD4DE6">
        <w:t xml:space="preserve">role </w:t>
      </w:r>
      <w:r>
        <w:t xml:space="preserve">includes </w:t>
      </w:r>
      <w:r w:rsidR="00BD4DE6">
        <w:t xml:space="preserve">a designated </w:t>
      </w:r>
      <w:r>
        <w:t xml:space="preserve">set of screens </w:t>
      </w:r>
      <w:r w:rsidR="00C436D8">
        <w:t>and actions relevant for th</w:t>
      </w:r>
      <w:r w:rsidR="00FC3F0E">
        <w:t>is</w:t>
      </w:r>
      <w:r w:rsidR="00C436D8">
        <w:t xml:space="preserve"> role</w:t>
      </w:r>
      <w:r w:rsidR="00120138">
        <w:t>.</w:t>
      </w:r>
      <w:r w:rsidR="00D03A10">
        <w:t xml:space="preserve"> </w:t>
      </w:r>
      <w:r w:rsidR="00F941EB">
        <w:t>DPM</w:t>
      </w:r>
      <w:r w:rsidR="003C6733">
        <w:t xml:space="preserve"> roles are used </w:t>
      </w:r>
      <w:r w:rsidR="005F5B77">
        <w:t xml:space="preserve">by the </w:t>
      </w:r>
      <w:r w:rsidR="00627CEB">
        <w:t>Admin</w:t>
      </w:r>
      <w:r w:rsidR="005F5B77">
        <w:t xml:space="preserve">istrator to grant a specific </w:t>
      </w:r>
      <w:r w:rsidR="00DA5842">
        <w:t xml:space="preserve">corporate </w:t>
      </w:r>
      <w:r w:rsidR="006752F7">
        <w:t xml:space="preserve">group </w:t>
      </w:r>
      <w:r w:rsidR="00DA5842">
        <w:t xml:space="preserve">the ability to view or execute actions in the </w:t>
      </w:r>
      <w:r w:rsidR="00F941EB">
        <w:t>DPM</w:t>
      </w:r>
      <w:r w:rsidR="00DA5842">
        <w:t xml:space="preserve"> system. </w:t>
      </w:r>
      <w:r w:rsidR="00D03A10">
        <w:t>The way t</w:t>
      </w:r>
      <w:r w:rsidR="00DA5842">
        <w:t xml:space="preserve">hose roles are used </w:t>
      </w:r>
      <w:r w:rsidR="003C6733">
        <w:t xml:space="preserve">is explained in the next section about the Corporate roles. </w:t>
      </w:r>
    </w:p>
    <w:p w14:paraId="5F0733EF" w14:textId="77777777" w:rsidR="000016B8" w:rsidRDefault="000016B8" w:rsidP="000016B8">
      <w:pPr>
        <w:pStyle w:val="Heading3"/>
      </w:pPr>
      <w:bookmarkStart w:id="124" w:name="_Toc63415261"/>
      <w:r>
        <w:t>Corporate Roles</w:t>
      </w:r>
      <w:bookmarkEnd w:id="124"/>
    </w:p>
    <w:p w14:paraId="69E3D662" w14:textId="3CC293C4" w:rsidR="005634CD" w:rsidRPr="005634CD" w:rsidRDefault="005634CD" w:rsidP="005634CD">
      <w:pPr>
        <w:pStyle w:val="Heading4"/>
      </w:pPr>
      <w:r>
        <w:t>Overview</w:t>
      </w:r>
    </w:p>
    <w:p w14:paraId="326053C2" w14:textId="5D6B30B3" w:rsidR="000016B8" w:rsidRDefault="000016B8" w:rsidP="000016B8">
      <w:r>
        <w:t xml:space="preserve">Corporate Roles represent the roles defined by the company. </w:t>
      </w:r>
      <w:r w:rsidR="00BD4DE6">
        <w:t xml:space="preserve">Such </w:t>
      </w:r>
      <w:r>
        <w:t xml:space="preserve">roles represent the different groups that take part in the </w:t>
      </w:r>
      <w:r w:rsidR="00F941EB">
        <w:t>DPM</w:t>
      </w:r>
      <w:r>
        <w:t xml:space="preserve"> processes. Corporate roles are fully configurable, and each corporat</w:t>
      </w:r>
      <w:r w:rsidR="00BD4DE6">
        <w:t>ion</w:t>
      </w:r>
      <w:r>
        <w:t xml:space="preserve"> defines </w:t>
      </w:r>
      <w:r w:rsidR="00BD4DE6">
        <w:t xml:space="preserve">roles </w:t>
      </w:r>
      <w:r>
        <w:t xml:space="preserve">according to its own organizational structure. </w:t>
      </w:r>
    </w:p>
    <w:p w14:paraId="1DDDBF79" w14:textId="3EF9A5FA" w:rsidR="000016B8" w:rsidRDefault="00C657A4" w:rsidP="00313D43">
      <w:r>
        <w:t xml:space="preserve">Corporate roles are configured by the </w:t>
      </w:r>
      <w:r w:rsidR="00F941EB">
        <w:t>DPM</w:t>
      </w:r>
      <w:r>
        <w:t xml:space="preserve"> </w:t>
      </w:r>
      <w:r w:rsidR="00627CEB">
        <w:t>Admin</w:t>
      </w:r>
      <w:r>
        <w:t>istrator by accessing the Role M</w:t>
      </w:r>
      <w:r w:rsidR="00842FCA">
        <w:t>anagement menu option</w:t>
      </w:r>
      <w:r w:rsidR="00BD4DE6">
        <w:t>.</w:t>
      </w:r>
    </w:p>
    <w:p w14:paraId="2768D2E5" w14:textId="77777777" w:rsidR="009D3350" w:rsidRDefault="65593D2D" w:rsidP="00B2495B">
      <w:pPr>
        <w:keepNext/>
      </w:pPr>
      <w:r>
        <w:rPr>
          <w:noProof/>
        </w:rPr>
        <w:lastRenderedPageBreak/>
        <w:drawing>
          <wp:inline distT="0" distB="0" distL="0" distR="0" wp14:anchorId="2C122DFC" wp14:editId="3F732B8A">
            <wp:extent cx="1723604" cy="1796024"/>
            <wp:effectExtent l="0" t="0" r="381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4">
                      <a:extLst>
                        <a:ext uri="{28A0092B-C50C-407E-A947-70E740481C1C}">
                          <a14:useLocalDpi xmlns:a14="http://schemas.microsoft.com/office/drawing/2010/main" val="0"/>
                        </a:ext>
                      </a:extLst>
                    </a:blip>
                    <a:stretch>
                      <a:fillRect/>
                    </a:stretch>
                  </pic:blipFill>
                  <pic:spPr>
                    <a:xfrm>
                      <a:off x="0" y="0"/>
                      <a:ext cx="1723604" cy="1796024"/>
                    </a:xfrm>
                    <a:prstGeom prst="rect">
                      <a:avLst/>
                    </a:prstGeom>
                  </pic:spPr>
                </pic:pic>
              </a:graphicData>
            </a:graphic>
          </wp:inline>
        </w:drawing>
      </w:r>
    </w:p>
    <w:p w14:paraId="4D415521" w14:textId="1E07A26A" w:rsidR="5E42D513" w:rsidRDefault="009D3350" w:rsidP="00B2495B">
      <w:pPr>
        <w:pStyle w:val="Caption"/>
      </w:pPr>
      <w:bookmarkStart w:id="125" w:name="_Toc63416212"/>
      <w:r>
        <w:t xml:space="preserve">Figure </w:t>
      </w:r>
      <w:r w:rsidR="004F4865">
        <w:fldChar w:fldCharType="begin"/>
      </w:r>
      <w:r w:rsidR="004F4865">
        <w:instrText xml:space="preserve"> SEQ Figure \* ARABIC </w:instrText>
      </w:r>
      <w:r w:rsidR="004F4865">
        <w:fldChar w:fldCharType="separate"/>
      </w:r>
      <w:r w:rsidR="00B65864">
        <w:rPr>
          <w:noProof/>
        </w:rPr>
        <w:t>22</w:t>
      </w:r>
      <w:r w:rsidR="004F4865">
        <w:rPr>
          <w:noProof/>
        </w:rPr>
        <w:fldChar w:fldCharType="end"/>
      </w:r>
      <w:r>
        <w:t>. Role Management Menu</w:t>
      </w:r>
      <w:bookmarkEnd w:id="125"/>
    </w:p>
    <w:p w14:paraId="187A6FA4" w14:textId="093C1EAC" w:rsidR="00842FCA" w:rsidRDefault="00842FCA" w:rsidP="00313D43">
      <w:r>
        <w:t xml:space="preserve">The “Corporate Roles” screen </w:t>
      </w:r>
      <w:r w:rsidR="00BD4DE6">
        <w:t xml:space="preserve">displays </w:t>
      </w:r>
      <w:r w:rsidR="000F256B">
        <w:t>the list of the corporate role</w:t>
      </w:r>
      <w:r w:rsidR="00BD4DE6">
        <w:t>s</w:t>
      </w:r>
      <w:r w:rsidR="2AFFCED7">
        <w:t>.</w:t>
      </w:r>
    </w:p>
    <w:p w14:paraId="1046D18D" w14:textId="569B86C2" w:rsidR="000F256B" w:rsidRDefault="000F256B" w:rsidP="00313D43">
      <w:r>
        <w:t xml:space="preserve">When selecting one of the corporate roles, the right side of the screen displays the </w:t>
      </w:r>
      <w:r w:rsidR="00F941EB">
        <w:t>DPM</w:t>
      </w:r>
      <w:r w:rsidR="002C7E58">
        <w:t xml:space="preserve"> Application Roles that are enabled for this Corporate Role. </w:t>
      </w:r>
    </w:p>
    <w:p w14:paraId="6A5437C8" w14:textId="19DF889A" w:rsidR="00983F00" w:rsidRDefault="002C7E58" w:rsidP="00B26B57">
      <w:r>
        <w:t xml:space="preserve">For example – </w:t>
      </w:r>
      <w:r w:rsidR="00EF192C">
        <w:t>A</w:t>
      </w:r>
      <w:r>
        <w:t xml:space="preserve"> user belongs to the “</w:t>
      </w:r>
      <w:r w:rsidR="00250401">
        <w:t>Legal</w:t>
      </w:r>
      <w:r>
        <w:t xml:space="preserve"> Fulfilment” </w:t>
      </w:r>
      <w:r w:rsidR="00D67218">
        <w:t>group and</w:t>
      </w:r>
      <w:r>
        <w:t xml:space="preserve"> is responsible to work on Tasks as part of the fulfilment process. </w:t>
      </w:r>
      <w:r w:rsidR="00B26B57">
        <w:t>Performing a Task is defined as part of the Steward Application Roles. So, for the user to perform a Task, t</w:t>
      </w:r>
      <w:r>
        <w:t xml:space="preserve">he </w:t>
      </w:r>
      <w:r w:rsidR="00F941EB">
        <w:t>DPM</w:t>
      </w:r>
      <w:r>
        <w:t xml:space="preserve"> </w:t>
      </w:r>
      <w:r w:rsidR="00627CEB">
        <w:t>Admin</w:t>
      </w:r>
      <w:r>
        <w:t>istrator</w:t>
      </w:r>
      <w:r w:rsidR="00A81741">
        <w:t xml:space="preserve"> acts to</w:t>
      </w:r>
      <w:r w:rsidR="00983F00">
        <w:t>:</w:t>
      </w:r>
    </w:p>
    <w:p w14:paraId="59088035" w14:textId="18EBB8C0" w:rsidR="00983F00" w:rsidRDefault="00983F00" w:rsidP="00983F00">
      <w:pPr>
        <w:pStyle w:val="ListParagraph"/>
        <w:numPr>
          <w:ilvl w:val="0"/>
          <w:numId w:val="30"/>
        </w:numPr>
      </w:pPr>
      <w:r>
        <w:t>C</w:t>
      </w:r>
      <w:r w:rsidR="002C7E58">
        <w:t xml:space="preserve">reate a Corporate Role </w:t>
      </w:r>
      <w:r w:rsidR="00E70698">
        <w:t xml:space="preserve">to represent the Legal team, </w:t>
      </w:r>
      <w:r w:rsidR="002C7E58">
        <w:t>called “</w:t>
      </w:r>
      <w:r w:rsidR="00E70698">
        <w:t>Legal</w:t>
      </w:r>
      <w:r w:rsidR="002C7E58">
        <w:t>”</w:t>
      </w:r>
      <w:r w:rsidR="00A81741">
        <w:t>, as shown by the following</w:t>
      </w:r>
      <w:r w:rsidR="43CF499F">
        <w:t xml:space="preserve"> </w:t>
      </w:r>
      <w:r w:rsidR="00E70698">
        <w:t>example</w:t>
      </w:r>
    </w:p>
    <w:p w14:paraId="7EAA9725" w14:textId="6D08255B" w:rsidR="002C7E58" w:rsidRDefault="00983F00" w:rsidP="00983F00">
      <w:pPr>
        <w:pStyle w:val="ListParagraph"/>
        <w:numPr>
          <w:ilvl w:val="0"/>
          <w:numId w:val="30"/>
        </w:numPr>
      </w:pPr>
      <w:r>
        <w:t>M</w:t>
      </w:r>
      <w:r w:rsidR="002C7E58">
        <w:t xml:space="preserve">ark </w:t>
      </w:r>
      <w:r w:rsidR="00A81741">
        <w:t>this</w:t>
      </w:r>
      <w:r w:rsidR="002C7E58">
        <w:t xml:space="preserve"> Role </w:t>
      </w:r>
      <w:r w:rsidR="69E23984">
        <w:t>to</w:t>
      </w:r>
      <w:r w:rsidR="002C7E58">
        <w:t xml:space="preserve"> perform the actions grouped under the “Steward” </w:t>
      </w:r>
      <w:r w:rsidR="00F941EB">
        <w:t>DPM</w:t>
      </w:r>
      <w:r w:rsidR="002C7E58">
        <w:t xml:space="preserve"> Application Role</w:t>
      </w:r>
      <w:r>
        <w:t xml:space="preserve"> (</w:t>
      </w:r>
      <w:r w:rsidR="00CD5761">
        <w:t>on the right side of the screen).</w:t>
      </w:r>
    </w:p>
    <w:p w14:paraId="66958CBB" w14:textId="363FC76B" w:rsidR="00CD5761" w:rsidRDefault="00CD5761" w:rsidP="00983F00">
      <w:pPr>
        <w:pStyle w:val="ListParagraph"/>
        <w:numPr>
          <w:ilvl w:val="0"/>
          <w:numId w:val="30"/>
        </w:numPr>
      </w:pPr>
      <w:r>
        <w:t xml:space="preserve">Assign the user to the </w:t>
      </w:r>
      <w:r w:rsidR="0064117F">
        <w:t>corporate Role “Legal”</w:t>
      </w:r>
      <w:r w:rsidR="009C5953">
        <w:t xml:space="preserve"> (user management is detailed in the next section).</w:t>
      </w:r>
    </w:p>
    <w:p w14:paraId="49B8339B" w14:textId="77777777" w:rsidR="00784288" w:rsidRDefault="65593D2D">
      <w:pPr>
        <w:keepNext/>
      </w:pPr>
      <w:r>
        <w:rPr>
          <w:noProof/>
        </w:rPr>
        <w:drawing>
          <wp:inline distT="0" distB="0" distL="0" distR="0" wp14:anchorId="5B88D725" wp14:editId="70BF78E2">
            <wp:extent cx="5500308" cy="2573275"/>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5500308" cy="2573275"/>
                    </a:xfrm>
                    <a:prstGeom prst="rect">
                      <a:avLst/>
                    </a:prstGeom>
                  </pic:spPr>
                </pic:pic>
              </a:graphicData>
            </a:graphic>
          </wp:inline>
        </w:drawing>
      </w:r>
    </w:p>
    <w:p w14:paraId="7A2AEB11" w14:textId="25EE8484" w:rsidR="00842FCA" w:rsidRDefault="00784288">
      <w:pPr>
        <w:pStyle w:val="Caption"/>
      </w:pPr>
      <w:bookmarkStart w:id="126" w:name="_Toc63416213"/>
      <w:r>
        <w:t xml:space="preserve">Figure </w:t>
      </w:r>
      <w:r w:rsidR="004F4865">
        <w:fldChar w:fldCharType="begin"/>
      </w:r>
      <w:r w:rsidR="004F4865">
        <w:instrText xml:space="preserve"> SEQ Figure \* ARABIC </w:instrText>
      </w:r>
      <w:r w:rsidR="004F4865">
        <w:fldChar w:fldCharType="separate"/>
      </w:r>
      <w:r w:rsidR="00B65864">
        <w:rPr>
          <w:noProof/>
        </w:rPr>
        <w:t>23</w:t>
      </w:r>
      <w:r w:rsidR="004F4865">
        <w:rPr>
          <w:noProof/>
        </w:rPr>
        <w:fldChar w:fldCharType="end"/>
      </w:r>
      <w:r>
        <w:t>. Corporate Role Management</w:t>
      </w:r>
      <w:bookmarkEnd w:id="126"/>
    </w:p>
    <w:p w14:paraId="3788B291" w14:textId="4C60F1E2" w:rsidR="00842FCA" w:rsidRDefault="000B2A6F" w:rsidP="00313D43">
      <w:r>
        <w:lastRenderedPageBreak/>
        <w:t xml:space="preserve">If a more detailed authorization definition is required, the </w:t>
      </w:r>
      <w:r w:rsidR="00627CEB">
        <w:t>Admin</w:t>
      </w:r>
      <w:r>
        <w:t xml:space="preserve">istrator can expand the </w:t>
      </w:r>
      <w:r w:rsidR="0097432B">
        <w:t xml:space="preserve">options </w:t>
      </w:r>
      <w:r w:rsidR="00A81741">
        <w:t>displayed</w:t>
      </w:r>
      <w:r w:rsidR="0097432B">
        <w:t xml:space="preserve"> under the selected Application Role, and specify with more </w:t>
      </w:r>
      <w:r w:rsidR="001C723F">
        <w:t xml:space="preserve">details </w:t>
      </w:r>
      <w:r w:rsidR="00A81741">
        <w:t>those</w:t>
      </w:r>
      <w:r w:rsidR="001C723F">
        <w:t xml:space="preserve"> actions the users from this corporate role can </w:t>
      </w:r>
      <w:r w:rsidR="0032556F">
        <w:t>perform:</w:t>
      </w:r>
    </w:p>
    <w:p w14:paraId="4EEB250B" w14:textId="77777777" w:rsidR="00C540AB" w:rsidRDefault="3E968CD2">
      <w:pPr>
        <w:keepNext/>
      </w:pPr>
      <w:r>
        <w:rPr>
          <w:noProof/>
        </w:rPr>
        <w:drawing>
          <wp:inline distT="0" distB="0" distL="0" distR="0" wp14:anchorId="44094126" wp14:editId="0B383BD8">
            <wp:extent cx="5505255" cy="3440196"/>
            <wp:effectExtent l="0" t="0" r="0" b="190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5505255" cy="3440196"/>
                    </a:xfrm>
                    <a:prstGeom prst="rect">
                      <a:avLst/>
                    </a:prstGeom>
                  </pic:spPr>
                </pic:pic>
              </a:graphicData>
            </a:graphic>
          </wp:inline>
        </w:drawing>
      </w:r>
    </w:p>
    <w:p w14:paraId="262DF9C5" w14:textId="4A5E84C8" w:rsidR="0032556F" w:rsidRDefault="00C540AB">
      <w:pPr>
        <w:pStyle w:val="Caption"/>
        <w:rPr>
          <w:noProof/>
        </w:rPr>
      </w:pPr>
      <w:bookmarkStart w:id="127" w:name="_Toc63416214"/>
      <w:r>
        <w:t xml:space="preserve">Figure </w:t>
      </w:r>
      <w:r w:rsidR="004F4865">
        <w:fldChar w:fldCharType="begin"/>
      </w:r>
      <w:r w:rsidR="004F4865">
        <w:instrText xml:space="preserve"> SEQ Figure \* ARABIC </w:instrText>
      </w:r>
      <w:r w:rsidR="004F4865">
        <w:fldChar w:fldCharType="separate"/>
      </w:r>
      <w:r w:rsidR="00B65864">
        <w:rPr>
          <w:noProof/>
        </w:rPr>
        <w:t>24</w:t>
      </w:r>
      <w:r w:rsidR="004F4865">
        <w:rPr>
          <w:noProof/>
        </w:rPr>
        <w:fldChar w:fldCharType="end"/>
      </w:r>
      <w:r>
        <w:t>. Detailed Authorization Configuration</w:t>
      </w:r>
      <w:bookmarkEnd w:id="127"/>
    </w:p>
    <w:p w14:paraId="188DB8CD" w14:textId="0270BBEB" w:rsidR="00B13742" w:rsidRDefault="00B13742" w:rsidP="00B13742">
      <w:r>
        <w:t xml:space="preserve">In the </w:t>
      </w:r>
      <w:r w:rsidR="00A81741">
        <w:t xml:space="preserve">preceding </w:t>
      </w:r>
      <w:r>
        <w:t xml:space="preserve">screen example, the </w:t>
      </w:r>
      <w:r w:rsidR="00511E60">
        <w:t>Corporate Role called “</w:t>
      </w:r>
      <w:r w:rsidR="0036652B">
        <w:t>Marketing</w:t>
      </w:r>
      <w:r w:rsidR="00511E60">
        <w:t xml:space="preserve">” was </w:t>
      </w:r>
      <w:r w:rsidR="00925520">
        <w:t xml:space="preserve">assigned the “Steward” Application </w:t>
      </w:r>
      <w:r w:rsidR="00105A04">
        <w:t>Role but</w:t>
      </w:r>
      <w:r w:rsidR="00925520">
        <w:t xml:space="preserve"> will not be allowed to add a note to a Task or Release Ownership </w:t>
      </w:r>
      <w:r w:rsidR="00A632F5">
        <w:t>of a</w:t>
      </w:r>
      <w:r w:rsidR="00925520">
        <w:t xml:space="preserve"> Task</w:t>
      </w:r>
      <w:r w:rsidR="00C532DD">
        <w:t>.</w:t>
      </w:r>
    </w:p>
    <w:p w14:paraId="6BE11FA7" w14:textId="531A4E21" w:rsidR="00C532DD" w:rsidRDefault="00C532DD" w:rsidP="00B13742">
      <w:r>
        <w:t xml:space="preserve">Each Corporate Role can </w:t>
      </w:r>
      <w:r w:rsidR="004775B6">
        <w:t>have</w:t>
      </w:r>
      <w:r>
        <w:t xml:space="preserve"> multiple </w:t>
      </w:r>
      <w:r w:rsidR="00194C43">
        <w:t>Appl</w:t>
      </w:r>
      <w:r w:rsidR="005F4094">
        <w:t>i</w:t>
      </w:r>
      <w:r w:rsidR="00194C43">
        <w:t>cation Roles</w:t>
      </w:r>
      <w:r w:rsidR="004775B6">
        <w:t xml:space="preserve"> enabled</w:t>
      </w:r>
      <w:r w:rsidR="009A3CEC">
        <w:t xml:space="preserve">. This means that the users assigned to </w:t>
      </w:r>
      <w:r w:rsidR="00A81741">
        <w:t xml:space="preserve">such a </w:t>
      </w:r>
      <w:r w:rsidR="00683287">
        <w:t xml:space="preserve">Corporate Role will be able to perform actions or view information </w:t>
      </w:r>
      <w:r w:rsidR="00264CBD">
        <w:t>defined as part of</w:t>
      </w:r>
      <w:r w:rsidR="008A74F6">
        <w:t xml:space="preserve"> all of</w:t>
      </w:r>
      <w:r w:rsidR="00264CBD">
        <w:t xml:space="preserve"> the </w:t>
      </w:r>
      <w:r w:rsidR="008A74F6">
        <w:t xml:space="preserve">enabled </w:t>
      </w:r>
      <w:r w:rsidR="00264CBD">
        <w:t xml:space="preserve">Application Roles. </w:t>
      </w:r>
    </w:p>
    <w:p w14:paraId="4FBF61B1" w14:textId="2AB319BA" w:rsidR="00EE4038" w:rsidRDefault="00596399" w:rsidP="00CD350E">
      <w:r>
        <w:t>The</w:t>
      </w:r>
      <w:r w:rsidR="00685FF3">
        <w:t xml:space="preserve"> main</w:t>
      </w:r>
      <w:r w:rsidR="00BD1D23">
        <w:t xml:space="preserve"> menu </w:t>
      </w:r>
      <w:r w:rsidR="00685FF3">
        <w:t xml:space="preserve">on the left side of the </w:t>
      </w:r>
      <w:r w:rsidR="00C84081">
        <w:t xml:space="preserve">screen </w:t>
      </w:r>
      <w:r w:rsidR="00C51FB5">
        <w:t xml:space="preserve">is constructed based on the list of </w:t>
      </w:r>
      <w:r w:rsidR="00482954">
        <w:t>A</w:t>
      </w:r>
      <w:r w:rsidR="00C51FB5">
        <w:t xml:space="preserve">pplication </w:t>
      </w:r>
      <w:r w:rsidR="00482954">
        <w:t>R</w:t>
      </w:r>
      <w:r w:rsidR="00C51FB5">
        <w:t>oles that are en</w:t>
      </w:r>
      <w:r w:rsidR="00195290">
        <w:t xml:space="preserve">abled </w:t>
      </w:r>
      <w:r w:rsidR="00482954">
        <w:t xml:space="preserve">for the Corporate Roles </w:t>
      </w:r>
      <w:r w:rsidR="00F936BB">
        <w:t xml:space="preserve">to which the user belongs.  See </w:t>
      </w:r>
      <w:r w:rsidR="003634B6">
        <w:t>more</w:t>
      </w:r>
      <w:r w:rsidR="008B2F0A">
        <w:t xml:space="preserve"> details about the </w:t>
      </w:r>
      <w:r w:rsidR="003634B6">
        <w:t xml:space="preserve">menu options presented to each user in the </w:t>
      </w:r>
      <w:r w:rsidR="00F941EB">
        <w:t>DPM</w:t>
      </w:r>
      <w:r w:rsidR="007A5B9D">
        <w:t xml:space="preserve"> Main </w:t>
      </w:r>
      <w:r w:rsidR="003634B6">
        <w:t>Menu</w:t>
      </w:r>
      <w:r w:rsidR="007A5B9D">
        <w:t xml:space="preserve"> </w:t>
      </w:r>
      <w:r w:rsidR="00F936BB">
        <w:t xml:space="preserve">section following. </w:t>
      </w:r>
    </w:p>
    <w:p w14:paraId="6458ABDF" w14:textId="5963F1EF" w:rsidR="005634CD" w:rsidRDefault="005634CD" w:rsidP="000C1617">
      <w:pPr>
        <w:pStyle w:val="Heading4"/>
      </w:pPr>
      <w:r>
        <w:t xml:space="preserve">Add a </w:t>
      </w:r>
      <w:r w:rsidR="0D88D6E3">
        <w:t>N</w:t>
      </w:r>
      <w:r>
        <w:t xml:space="preserve">ew </w:t>
      </w:r>
      <w:r w:rsidR="000C1617">
        <w:t>Corporate Role</w:t>
      </w:r>
    </w:p>
    <w:p w14:paraId="04F05A39" w14:textId="064BD3E0" w:rsidR="000C1617" w:rsidRDefault="325950B9" w:rsidP="000C1617">
      <w:r>
        <w:t xml:space="preserve">To create a new Corporate Role, use the </w:t>
      </w:r>
      <w:r w:rsidR="7D913D7F">
        <w:rPr>
          <w:noProof/>
        </w:rPr>
        <w:drawing>
          <wp:inline distT="0" distB="0" distL="0" distR="0" wp14:anchorId="4EB5652C" wp14:editId="14C96547">
            <wp:extent cx="1299755" cy="267888"/>
            <wp:effectExtent l="0" t="0" r="0" b="0"/>
            <wp:docPr id="36" name="Picture 3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1299755" cy="267888"/>
                    </a:xfrm>
                    <a:prstGeom prst="rect">
                      <a:avLst/>
                    </a:prstGeom>
                  </pic:spPr>
                </pic:pic>
              </a:graphicData>
            </a:graphic>
          </wp:inline>
        </w:drawing>
      </w:r>
      <w:r w:rsidR="5050BC23">
        <w:t xml:space="preserve"> option at the top of the Role Management screen</w:t>
      </w:r>
      <w:r w:rsidR="1C7562C3">
        <w:t>.</w:t>
      </w:r>
    </w:p>
    <w:p w14:paraId="3169C71F" w14:textId="33EEBDED" w:rsidR="002A5FC0" w:rsidRDefault="002A5FC0" w:rsidP="000C1617">
      <w:r>
        <w:t xml:space="preserve">The “New Corporate Role” screen is </w:t>
      </w:r>
      <w:r w:rsidR="00F936BB">
        <w:t>displayed</w:t>
      </w:r>
      <w:r>
        <w:t>:</w:t>
      </w:r>
    </w:p>
    <w:p w14:paraId="627818CC" w14:textId="77777777" w:rsidR="00C540AB" w:rsidRDefault="1C7562C3">
      <w:pPr>
        <w:keepNext/>
      </w:pPr>
      <w:r>
        <w:rPr>
          <w:noProof/>
        </w:rPr>
        <w:lastRenderedPageBreak/>
        <w:drawing>
          <wp:inline distT="0" distB="0" distL="0" distR="0" wp14:anchorId="19731894" wp14:editId="585DDF84">
            <wp:extent cx="3133173" cy="2766967"/>
            <wp:effectExtent l="0" t="0" r="3810" b="190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8">
                      <a:extLst>
                        <a:ext uri="{28A0092B-C50C-407E-A947-70E740481C1C}">
                          <a14:useLocalDpi xmlns:a14="http://schemas.microsoft.com/office/drawing/2010/main" val="0"/>
                        </a:ext>
                      </a:extLst>
                    </a:blip>
                    <a:stretch>
                      <a:fillRect/>
                    </a:stretch>
                  </pic:blipFill>
                  <pic:spPr>
                    <a:xfrm>
                      <a:off x="0" y="0"/>
                      <a:ext cx="3133173" cy="2766967"/>
                    </a:xfrm>
                    <a:prstGeom prst="rect">
                      <a:avLst/>
                    </a:prstGeom>
                  </pic:spPr>
                </pic:pic>
              </a:graphicData>
            </a:graphic>
          </wp:inline>
        </w:drawing>
      </w:r>
    </w:p>
    <w:p w14:paraId="50436E88" w14:textId="2718DBC7" w:rsidR="002A5FC0" w:rsidRDefault="00C540AB">
      <w:pPr>
        <w:pStyle w:val="Caption"/>
      </w:pPr>
      <w:bookmarkStart w:id="128" w:name="_Toc63416215"/>
      <w:r>
        <w:t xml:space="preserve">Figure </w:t>
      </w:r>
      <w:r w:rsidR="004F4865">
        <w:fldChar w:fldCharType="begin"/>
      </w:r>
      <w:r w:rsidR="004F4865">
        <w:instrText xml:space="preserve"> SEQ Figure \* ARABIC </w:instrText>
      </w:r>
      <w:r w:rsidR="004F4865">
        <w:fldChar w:fldCharType="separate"/>
      </w:r>
      <w:r w:rsidR="00B65864">
        <w:rPr>
          <w:noProof/>
        </w:rPr>
        <w:t>25</w:t>
      </w:r>
      <w:r w:rsidR="004F4865">
        <w:rPr>
          <w:noProof/>
        </w:rPr>
        <w:fldChar w:fldCharType="end"/>
      </w:r>
      <w:r>
        <w:t>. New Corporate Role</w:t>
      </w:r>
      <w:bookmarkEnd w:id="128"/>
    </w:p>
    <w:tbl>
      <w:tblPr>
        <w:tblStyle w:val="TableGridLight1"/>
        <w:tblW w:w="0" w:type="auto"/>
        <w:tblInd w:w="720" w:type="dxa"/>
        <w:tblLook w:val="04A0" w:firstRow="1" w:lastRow="0" w:firstColumn="1" w:lastColumn="0" w:noHBand="0" w:noVBand="1"/>
      </w:tblPr>
      <w:tblGrid>
        <w:gridCol w:w="1273"/>
        <w:gridCol w:w="709"/>
        <w:gridCol w:w="6648"/>
      </w:tblGrid>
      <w:tr w:rsidR="00A51F35" w14:paraId="740C1AD3" w14:textId="77777777" w:rsidTr="00DD2170">
        <w:trPr>
          <w:cnfStyle w:val="100000000000" w:firstRow="1" w:lastRow="0" w:firstColumn="0" w:lastColumn="0" w:oddVBand="0" w:evenVBand="0" w:oddHBand="0" w:evenHBand="0" w:firstRowFirstColumn="0" w:firstRowLastColumn="0" w:lastRowFirstColumn="0" w:lastRowLastColumn="0"/>
        </w:trPr>
        <w:tc>
          <w:tcPr>
            <w:tcW w:w="1275" w:type="dxa"/>
          </w:tcPr>
          <w:p w14:paraId="02AF6279" w14:textId="77777777" w:rsidR="00A51F35" w:rsidRDefault="00A51F35" w:rsidP="00DD2170">
            <w:pPr>
              <w:ind w:left="0"/>
            </w:pPr>
            <w:r>
              <w:t>Property</w:t>
            </w:r>
          </w:p>
        </w:tc>
        <w:tc>
          <w:tcPr>
            <w:tcW w:w="552" w:type="dxa"/>
          </w:tcPr>
          <w:p w14:paraId="1D61750E" w14:textId="77777777" w:rsidR="00A51F35" w:rsidRDefault="00A51F35" w:rsidP="00DD2170">
            <w:pPr>
              <w:ind w:left="0"/>
            </w:pPr>
            <w:r>
              <w:t>M/O</w:t>
            </w:r>
          </w:p>
        </w:tc>
        <w:tc>
          <w:tcPr>
            <w:tcW w:w="6803" w:type="dxa"/>
          </w:tcPr>
          <w:p w14:paraId="3ED45D4D" w14:textId="77777777" w:rsidR="00A51F35" w:rsidRDefault="00A51F35" w:rsidP="00DD2170">
            <w:pPr>
              <w:ind w:left="0"/>
            </w:pPr>
            <w:r>
              <w:t>Description</w:t>
            </w:r>
          </w:p>
        </w:tc>
      </w:tr>
      <w:tr w:rsidR="00A51F35" w14:paraId="6C0F7FBB" w14:textId="77777777" w:rsidTr="00DD2170">
        <w:tc>
          <w:tcPr>
            <w:tcW w:w="1275" w:type="dxa"/>
          </w:tcPr>
          <w:p w14:paraId="0F6E1847" w14:textId="6C656498" w:rsidR="00A51F35" w:rsidRDefault="00A51F35" w:rsidP="00DD2170">
            <w:pPr>
              <w:ind w:left="0"/>
            </w:pPr>
            <w:r>
              <w:t>Role Name</w:t>
            </w:r>
          </w:p>
        </w:tc>
        <w:tc>
          <w:tcPr>
            <w:tcW w:w="552" w:type="dxa"/>
          </w:tcPr>
          <w:p w14:paraId="0DA60695" w14:textId="77777777" w:rsidR="00A51F35" w:rsidRDefault="00A51F35" w:rsidP="00DD2170">
            <w:pPr>
              <w:ind w:left="0"/>
              <w:jc w:val="center"/>
            </w:pPr>
            <w:r>
              <w:t>M</w:t>
            </w:r>
          </w:p>
        </w:tc>
        <w:tc>
          <w:tcPr>
            <w:tcW w:w="6803" w:type="dxa"/>
          </w:tcPr>
          <w:p w14:paraId="35572ABE" w14:textId="4068A402" w:rsidR="00A51F35" w:rsidRDefault="00A51F35" w:rsidP="00DD2170">
            <w:pPr>
              <w:ind w:left="0"/>
            </w:pPr>
            <w:r>
              <w:t>The Corporate Role name.</w:t>
            </w:r>
            <w:r w:rsidR="004B55FF">
              <w:t xml:space="preserve"> </w:t>
            </w:r>
          </w:p>
        </w:tc>
      </w:tr>
      <w:tr w:rsidR="00A51F35" w14:paraId="63AB5DFC" w14:textId="77777777" w:rsidTr="00DD2170">
        <w:tc>
          <w:tcPr>
            <w:tcW w:w="1275" w:type="dxa"/>
          </w:tcPr>
          <w:p w14:paraId="29A4186E" w14:textId="3CD0F759" w:rsidR="00A51F35" w:rsidRDefault="00026F82" w:rsidP="00DD2170">
            <w:pPr>
              <w:ind w:left="0"/>
            </w:pPr>
            <w:r>
              <w:t>Role Description</w:t>
            </w:r>
          </w:p>
        </w:tc>
        <w:tc>
          <w:tcPr>
            <w:tcW w:w="552" w:type="dxa"/>
          </w:tcPr>
          <w:p w14:paraId="1749F23B" w14:textId="10B06B06" w:rsidR="00A51F35" w:rsidRDefault="00026F82" w:rsidP="00DD2170">
            <w:pPr>
              <w:ind w:left="0"/>
              <w:jc w:val="center"/>
            </w:pPr>
            <w:r>
              <w:t>O</w:t>
            </w:r>
          </w:p>
        </w:tc>
        <w:tc>
          <w:tcPr>
            <w:tcW w:w="6803" w:type="dxa"/>
          </w:tcPr>
          <w:p w14:paraId="12E48412" w14:textId="04CFB828" w:rsidR="00A51F35" w:rsidRDefault="00026F82" w:rsidP="00DD2170">
            <w:pPr>
              <w:ind w:left="0"/>
            </w:pPr>
            <w:r>
              <w:t>The Corporate Role description.</w:t>
            </w:r>
            <w:r w:rsidR="00A51F35">
              <w:t xml:space="preserve"> </w:t>
            </w:r>
          </w:p>
        </w:tc>
      </w:tr>
      <w:tr w:rsidR="00026F82" w14:paraId="27C8C5F8" w14:textId="77777777" w:rsidTr="00DD2170">
        <w:tc>
          <w:tcPr>
            <w:tcW w:w="1275" w:type="dxa"/>
          </w:tcPr>
          <w:p w14:paraId="3F6F8C47" w14:textId="636DBD1D" w:rsidR="00026F82" w:rsidRDefault="007F448B" w:rsidP="00DD2170">
            <w:pPr>
              <w:ind w:left="0"/>
            </w:pPr>
            <w:r>
              <w:t>Email</w:t>
            </w:r>
          </w:p>
        </w:tc>
        <w:tc>
          <w:tcPr>
            <w:tcW w:w="552" w:type="dxa"/>
          </w:tcPr>
          <w:p w14:paraId="35654733" w14:textId="03FCFB99" w:rsidR="00026F82" w:rsidRDefault="007F448B" w:rsidP="00DD2170">
            <w:pPr>
              <w:ind w:left="0"/>
              <w:jc w:val="center"/>
            </w:pPr>
            <w:r>
              <w:t>O</w:t>
            </w:r>
          </w:p>
        </w:tc>
        <w:tc>
          <w:tcPr>
            <w:tcW w:w="6803" w:type="dxa"/>
          </w:tcPr>
          <w:p w14:paraId="09694D57" w14:textId="48ACFE12" w:rsidR="00026F82" w:rsidRDefault="007F448B" w:rsidP="00DD2170">
            <w:pPr>
              <w:ind w:left="0"/>
            </w:pPr>
            <w:r>
              <w:t xml:space="preserve">The </w:t>
            </w:r>
            <w:r w:rsidR="00F936BB">
              <w:t>e</w:t>
            </w:r>
            <w:r>
              <w:t>mail or distribution list</w:t>
            </w:r>
            <w:r w:rsidR="00F936BB">
              <w:t xml:space="preserve"> name</w:t>
            </w:r>
            <w:r>
              <w:t xml:space="preserve"> for the corporate role. This </w:t>
            </w:r>
            <w:r w:rsidR="00110224">
              <w:t>e</w:t>
            </w:r>
            <w:r>
              <w:t>mail</w:t>
            </w:r>
            <w:r w:rsidR="00110224">
              <w:t xml:space="preserve"> address</w:t>
            </w:r>
            <w:r>
              <w:t xml:space="preserve"> is used when </w:t>
            </w:r>
            <w:r w:rsidR="009E0363">
              <w:t xml:space="preserve">a Task reminder </w:t>
            </w:r>
            <w:r w:rsidR="00853DA7">
              <w:t>is configured</w:t>
            </w:r>
            <w:r w:rsidR="0084753A">
              <w:t xml:space="preserve"> and the user selects the corporate role as the reminder target</w:t>
            </w:r>
            <w:r w:rsidR="00DB5D72">
              <w:t xml:space="preserve"> </w:t>
            </w:r>
            <w:r w:rsidR="00F936BB">
              <w:t>e</w:t>
            </w:r>
            <w:r w:rsidR="00DB5D72">
              <w:t>mail</w:t>
            </w:r>
            <w:r w:rsidR="0084753A">
              <w:t xml:space="preserve">. </w:t>
            </w:r>
            <w:r w:rsidR="009E0363">
              <w:t xml:space="preserve"> </w:t>
            </w:r>
          </w:p>
        </w:tc>
      </w:tr>
    </w:tbl>
    <w:p w14:paraId="35CAEDE6" w14:textId="77777777" w:rsidR="00485661" w:rsidRDefault="00485661" w:rsidP="00A51F35"/>
    <w:p w14:paraId="3B55A8A1" w14:textId="77777777" w:rsidR="00425619" w:rsidRDefault="00485661" w:rsidP="00A51F35">
      <w:r>
        <w:t>Once the user completed and saved the new Corporate Role, the new Role appears in the list of roles at the center of the screen</w:t>
      </w:r>
      <w:r w:rsidR="00425619">
        <w:t xml:space="preserve">. </w:t>
      </w:r>
    </w:p>
    <w:p w14:paraId="545CA216" w14:textId="7E085B55" w:rsidR="002D3FDA" w:rsidRDefault="002D3FDA" w:rsidP="002D3FDA">
      <w:pPr>
        <w:pStyle w:val="Heading4"/>
      </w:pPr>
      <w:r>
        <w:t xml:space="preserve">Mapping </w:t>
      </w:r>
      <w:r w:rsidR="01AEA4E7">
        <w:t xml:space="preserve">a </w:t>
      </w:r>
      <w:r>
        <w:t xml:space="preserve">Configuration Role to </w:t>
      </w:r>
      <w:r w:rsidR="24EAB7F6">
        <w:t xml:space="preserve">an </w:t>
      </w:r>
      <w:r>
        <w:t>Application Role</w:t>
      </w:r>
    </w:p>
    <w:p w14:paraId="73B3E9E5" w14:textId="11E900CA" w:rsidR="00485661" w:rsidRDefault="00425619" w:rsidP="00B44CA9">
      <w:r>
        <w:t>The next step</w:t>
      </w:r>
      <w:r w:rsidR="002D3FDA">
        <w:t xml:space="preserve"> after creating a Corporate Role</w:t>
      </w:r>
      <w:r>
        <w:t xml:space="preserve"> is to define the </w:t>
      </w:r>
      <w:r w:rsidR="000E7DC4">
        <w:t xml:space="preserve">mapping to </w:t>
      </w:r>
      <w:r>
        <w:t>GDPR Application Role</w:t>
      </w:r>
      <w:r w:rsidR="00AA2719">
        <w:t>s</w:t>
      </w:r>
      <w:r w:rsidR="00B44CA9">
        <w:t xml:space="preserve"> assigned to </w:t>
      </w:r>
      <w:r w:rsidR="000E7DC4">
        <w:t>it</w:t>
      </w:r>
      <w:r w:rsidR="00B44CA9">
        <w:t>, and under each Application Role, what screens</w:t>
      </w:r>
      <w:r w:rsidR="00AA2719">
        <w:t xml:space="preserve"> </w:t>
      </w:r>
      <w:r w:rsidR="005901B3">
        <w:t>and actions</w:t>
      </w:r>
      <w:r w:rsidR="00AA2719">
        <w:t xml:space="preserve"> this Corporate Role can </w:t>
      </w:r>
      <w:r w:rsidR="005901B3">
        <w:t xml:space="preserve">view or </w:t>
      </w:r>
      <w:r w:rsidR="00AA2719">
        <w:t xml:space="preserve">perform. </w:t>
      </w:r>
    </w:p>
    <w:p w14:paraId="498D1033" w14:textId="77777777" w:rsidR="00982C32" w:rsidRDefault="00DC140D" w:rsidP="00B44CA9">
      <w:r>
        <w:t xml:space="preserve">In order to </w:t>
      </w:r>
      <w:r w:rsidR="00982C32">
        <w:t>perform t</w:t>
      </w:r>
      <w:r w:rsidR="00573858">
        <w:t>his configuration</w:t>
      </w:r>
      <w:r w:rsidR="00982C32">
        <w:t>:</w:t>
      </w:r>
    </w:p>
    <w:p w14:paraId="4BECE219" w14:textId="11A199CD" w:rsidR="00B90DAF" w:rsidRDefault="00982C32" w:rsidP="00982C32">
      <w:pPr>
        <w:pStyle w:val="ListParagraph"/>
        <w:numPr>
          <w:ilvl w:val="0"/>
          <w:numId w:val="34"/>
        </w:numPr>
      </w:pPr>
      <w:r>
        <w:t xml:space="preserve">Select the Corporate Role line on the </w:t>
      </w:r>
      <w:r w:rsidR="00B90DAF">
        <w:t>central part of the screen. As a result, the right side of the screen present</w:t>
      </w:r>
      <w:r w:rsidR="00F936BB">
        <w:t>s</w:t>
      </w:r>
      <w:r w:rsidR="00B90DAF">
        <w:t xml:space="preserve"> a tree of options</w:t>
      </w:r>
      <w:r w:rsidR="00842C67">
        <w:t xml:space="preserve"> allow the mapping to the application roles </w:t>
      </w:r>
      <w:r w:rsidR="00F936BB">
        <w:t xml:space="preserve">available to the group. </w:t>
      </w:r>
    </w:p>
    <w:p w14:paraId="26E65AF3" w14:textId="7AB748F3" w:rsidR="00573858" w:rsidRDefault="00B90DAF" w:rsidP="00982C32">
      <w:pPr>
        <w:pStyle w:val="ListParagraph"/>
        <w:numPr>
          <w:ilvl w:val="0"/>
          <w:numId w:val="34"/>
        </w:numPr>
      </w:pPr>
      <w:r>
        <w:t>Define the configuration by</w:t>
      </w:r>
      <w:r w:rsidR="00573858">
        <w:t xml:space="preserve"> </w:t>
      </w:r>
      <w:r w:rsidR="007F7344">
        <w:t xml:space="preserve">checking </w:t>
      </w:r>
      <w:r w:rsidR="00573858">
        <w:t xml:space="preserve">or </w:t>
      </w:r>
      <w:r w:rsidR="007F7344">
        <w:t xml:space="preserve">unchecking </w:t>
      </w:r>
      <w:r w:rsidR="00573858">
        <w:t>the</w:t>
      </w:r>
      <w:r w:rsidR="00842C67">
        <w:t xml:space="preserve"> box</w:t>
      </w:r>
      <w:r w:rsidR="00573858">
        <w:t xml:space="preserve"> </w:t>
      </w:r>
      <w:r w:rsidR="00DC140D">
        <w:t xml:space="preserve">options </w:t>
      </w:r>
      <w:r w:rsidR="001D6C20">
        <w:t xml:space="preserve">from </w:t>
      </w:r>
      <w:r w:rsidR="00DC140D">
        <w:t>th</w:t>
      </w:r>
      <w:r>
        <w:t>is</w:t>
      </w:r>
      <w:r w:rsidR="00DC140D">
        <w:t xml:space="preserve"> tre</w:t>
      </w:r>
      <w:r w:rsidR="00271D65">
        <w:t xml:space="preserve">e. </w:t>
      </w:r>
    </w:p>
    <w:p w14:paraId="165352EF" w14:textId="26CCFB9A" w:rsidR="00B62087" w:rsidRPr="00A51F35" w:rsidRDefault="00B62087" w:rsidP="00982C32">
      <w:pPr>
        <w:pStyle w:val="ListParagraph"/>
        <w:numPr>
          <w:ilvl w:val="0"/>
          <w:numId w:val="34"/>
        </w:numPr>
      </w:pPr>
      <w:r>
        <w:t xml:space="preserve">Save the configuration using the </w:t>
      </w:r>
      <w:r w:rsidR="007F7344">
        <w:t>“</w:t>
      </w:r>
      <w:r w:rsidR="00EE04A1">
        <w:t>Save</w:t>
      </w:r>
      <w:r w:rsidR="007F7344">
        <w:t>”</w:t>
      </w:r>
      <w:r w:rsidR="00EE04A1">
        <w:t xml:space="preserve"> button at the bottom of the screen.</w:t>
      </w:r>
    </w:p>
    <w:p w14:paraId="7635F4A8" w14:textId="77777777" w:rsidR="00C540AB" w:rsidRDefault="5273ADA9">
      <w:pPr>
        <w:keepNext/>
      </w:pPr>
      <w:r>
        <w:lastRenderedPageBreak/>
        <w:t xml:space="preserve"> </w:t>
      </w:r>
      <w:r w:rsidR="654B7D9D">
        <w:rPr>
          <w:noProof/>
        </w:rPr>
        <w:drawing>
          <wp:inline distT="0" distB="0" distL="0" distR="0" wp14:anchorId="7AF13B1D" wp14:editId="709766FE">
            <wp:extent cx="5447209" cy="2888302"/>
            <wp:effectExtent l="0" t="0" r="127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9">
                      <a:extLst>
                        <a:ext uri="{28A0092B-C50C-407E-A947-70E740481C1C}">
                          <a14:useLocalDpi xmlns:a14="http://schemas.microsoft.com/office/drawing/2010/main" val="0"/>
                        </a:ext>
                      </a:extLst>
                    </a:blip>
                    <a:stretch>
                      <a:fillRect/>
                    </a:stretch>
                  </pic:blipFill>
                  <pic:spPr>
                    <a:xfrm>
                      <a:off x="0" y="0"/>
                      <a:ext cx="5447209" cy="2888302"/>
                    </a:xfrm>
                    <a:prstGeom prst="rect">
                      <a:avLst/>
                    </a:prstGeom>
                  </pic:spPr>
                </pic:pic>
              </a:graphicData>
            </a:graphic>
          </wp:inline>
        </w:drawing>
      </w:r>
    </w:p>
    <w:p w14:paraId="41448C27" w14:textId="7FB42314" w:rsidR="000C1617" w:rsidRDefault="00C540AB">
      <w:pPr>
        <w:pStyle w:val="Caption"/>
      </w:pPr>
      <w:bookmarkStart w:id="129" w:name="_Toc63416216"/>
      <w:r>
        <w:t xml:space="preserve">Figure </w:t>
      </w:r>
      <w:r w:rsidR="004F4865">
        <w:fldChar w:fldCharType="begin"/>
      </w:r>
      <w:r w:rsidR="004F4865">
        <w:instrText xml:space="preserve"> SEQ Figure \* ARABIC </w:instrText>
      </w:r>
      <w:r w:rsidR="004F4865">
        <w:fldChar w:fldCharType="separate"/>
      </w:r>
      <w:r w:rsidR="00B65864">
        <w:rPr>
          <w:noProof/>
        </w:rPr>
        <w:t>26</w:t>
      </w:r>
      <w:r w:rsidR="004F4865">
        <w:rPr>
          <w:noProof/>
        </w:rPr>
        <w:fldChar w:fldCharType="end"/>
      </w:r>
      <w:r>
        <w:t>. Corporate Role Permissions Configuration</w:t>
      </w:r>
      <w:bookmarkEnd w:id="129"/>
    </w:p>
    <w:p w14:paraId="1F911100" w14:textId="770BFB6D" w:rsidR="00F273B4" w:rsidRDefault="00A53820" w:rsidP="00F50DAE">
      <w:r>
        <w:t xml:space="preserve">In the example above, </w:t>
      </w:r>
      <w:r w:rsidR="00D13872">
        <w:t>the</w:t>
      </w:r>
      <w:r w:rsidR="00287C83">
        <w:t xml:space="preserve"> “Backend” Corporate Role is selected from the </w:t>
      </w:r>
      <w:r w:rsidR="00DC6836">
        <w:t>list of Corporate Roles. The right side of the screen presents the mapping of this “Backe</w:t>
      </w:r>
      <w:r w:rsidR="00DF38EF">
        <w:t>n</w:t>
      </w:r>
      <w:r w:rsidR="00DC6836">
        <w:t xml:space="preserve">d” </w:t>
      </w:r>
      <w:r w:rsidR="00F273B4">
        <w:t xml:space="preserve">Corporate Role to the list of </w:t>
      </w:r>
      <w:r w:rsidR="6464A286">
        <w:t xml:space="preserve">related </w:t>
      </w:r>
      <w:r w:rsidR="00F273B4">
        <w:t>Application Roles</w:t>
      </w:r>
      <w:r w:rsidR="007F7344">
        <w:t xml:space="preserve">. </w:t>
      </w:r>
    </w:p>
    <w:p w14:paraId="0C974236" w14:textId="759F0AFE" w:rsidR="001654E0" w:rsidRDefault="00F273B4" w:rsidP="00F50DAE">
      <w:r>
        <w:t xml:space="preserve">At the highest level (first level of the tree), the </w:t>
      </w:r>
      <w:r w:rsidR="001920B2">
        <w:t>checkboxes</w:t>
      </w:r>
      <w:r w:rsidR="001654E0">
        <w:t xml:space="preserve"> of </w:t>
      </w:r>
      <w:r w:rsidR="00287C83">
        <w:t>“</w:t>
      </w:r>
      <w:r w:rsidR="001654E0">
        <w:t>Representative</w:t>
      </w:r>
      <w:r w:rsidR="00287C83">
        <w:t>”</w:t>
      </w:r>
      <w:r w:rsidR="001654E0">
        <w:t xml:space="preserve"> and </w:t>
      </w:r>
      <w:r w:rsidR="00287C83">
        <w:t>“</w:t>
      </w:r>
      <w:r w:rsidR="001654E0">
        <w:t>Steward</w:t>
      </w:r>
      <w:r w:rsidR="00287C83">
        <w:t>”</w:t>
      </w:r>
      <w:r w:rsidR="001654E0">
        <w:t xml:space="preserve"> are</w:t>
      </w:r>
      <w:r w:rsidR="007F7344">
        <w:t xml:space="preserve"> checked</w:t>
      </w:r>
      <w:r>
        <w:t>. This</w:t>
      </w:r>
      <w:r w:rsidR="00287C83">
        <w:t xml:space="preserve"> means </w:t>
      </w:r>
      <w:r>
        <w:t xml:space="preserve">that </w:t>
      </w:r>
      <w:r w:rsidR="00A53820">
        <w:t xml:space="preserve">the </w:t>
      </w:r>
      <w:r w:rsidR="00287C83">
        <w:t>“</w:t>
      </w:r>
      <w:r w:rsidR="00A53820">
        <w:t>Backend</w:t>
      </w:r>
      <w:r w:rsidR="00287C83">
        <w:t>”</w:t>
      </w:r>
      <w:r w:rsidR="00A53820">
        <w:t xml:space="preserve"> Corporate Role is configured to </w:t>
      </w:r>
      <w:r w:rsidR="001834D9">
        <w:t xml:space="preserve">have the </w:t>
      </w:r>
      <w:r w:rsidR="00C810BC">
        <w:t>functionality of</w:t>
      </w:r>
      <w:r w:rsidR="001834D9">
        <w:t xml:space="preserve"> </w:t>
      </w:r>
      <w:r w:rsidR="007F7344">
        <w:t xml:space="preserve">the roles of </w:t>
      </w:r>
      <w:r w:rsidR="001834D9">
        <w:t>Representative and Steward.</w:t>
      </w:r>
      <w:r>
        <w:t xml:space="preserve"> A user that belongs to the “Backend” Corporate Role will have only those two options on the main menu on the left side of the screen (more about that in the Main Menu </w:t>
      </w:r>
      <w:r w:rsidR="007F7344">
        <w:t>section</w:t>
      </w:r>
      <w:r>
        <w:t>).</w:t>
      </w:r>
      <w:r w:rsidR="001834D9">
        <w:t xml:space="preserve"> </w:t>
      </w:r>
    </w:p>
    <w:p w14:paraId="31BF353C" w14:textId="6C1782CE" w:rsidR="00F50DAE" w:rsidRDefault="006042F7" w:rsidP="00F50DAE">
      <w:r>
        <w:t>A</w:t>
      </w:r>
      <w:r w:rsidR="00AD1931">
        <w:t xml:space="preserve">s </w:t>
      </w:r>
      <w:r w:rsidR="007F7344">
        <w:t>observed</w:t>
      </w:r>
      <w:r>
        <w:t xml:space="preserve">, the </w:t>
      </w:r>
      <w:r w:rsidR="007F7344">
        <w:t xml:space="preserve">permissions </w:t>
      </w:r>
      <w:r>
        <w:t xml:space="preserve">tree has multiple levels, which allow control </w:t>
      </w:r>
      <w:r w:rsidR="007F7344">
        <w:t xml:space="preserve">of </w:t>
      </w:r>
      <w:r>
        <w:t xml:space="preserve">the </w:t>
      </w:r>
      <w:r w:rsidR="00627CEB">
        <w:t>Activities</w:t>
      </w:r>
      <w:r>
        <w:t xml:space="preserve"> </w:t>
      </w:r>
      <w:r w:rsidR="007F7344">
        <w:t xml:space="preserve">the </w:t>
      </w:r>
      <w:r>
        <w:t xml:space="preserve">user can </w:t>
      </w:r>
      <w:r w:rsidR="00571A1F">
        <w:t xml:space="preserve">or cannot </w:t>
      </w:r>
      <w:r>
        <w:t>perform</w:t>
      </w:r>
      <w:r w:rsidR="00571A1F">
        <w:t xml:space="preserve">. For example, </w:t>
      </w:r>
      <w:r w:rsidR="007F7344">
        <w:t>from the preceding screen</w:t>
      </w:r>
      <w:r w:rsidR="00571A1F">
        <w:t>, the option “Submit a new Request” under the “Representative”</w:t>
      </w:r>
      <w:r>
        <w:t xml:space="preserve"> </w:t>
      </w:r>
      <w:r w:rsidR="00571A1F">
        <w:t xml:space="preserve">branch was </w:t>
      </w:r>
      <w:r w:rsidR="007F7344">
        <w:t>unchecked</w:t>
      </w:r>
      <w:r w:rsidR="00571A1F">
        <w:t>. This means that though the user</w:t>
      </w:r>
      <w:r w:rsidR="00430F81">
        <w:t>s</w:t>
      </w:r>
      <w:r w:rsidR="00571A1F">
        <w:t xml:space="preserve"> will have the option to use </w:t>
      </w:r>
      <w:r w:rsidR="00130073">
        <w:t>R</w:t>
      </w:r>
      <w:r w:rsidR="00571A1F">
        <w:t>epresentative</w:t>
      </w:r>
      <w:r w:rsidR="00130073">
        <w:t xml:space="preserve"> functionality</w:t>
      </w:r>
      <w:r w:rsidR="001D6C20">
        <w:t>,</w:t>
      </w:r>
      <w:r w:rsidR="000F580A">
        <w:t xml:space="preserve"> such as View the request list, or view </w:t>
      </w:r>
      <w:r w:rsidR="001D6C20">
        <w:t xml:space="preserve">a </w:t>
      </w:r>
      <w:r w:rsidR="000F580A">
        <w:t>specific request,</w:t>
      </w:r>
      <w:r w:rsidR="00130073">
        <w:t xml:space="preserve"> </w:t>
      </w:r>
      <w:r w:rsidR="001D6C20">
        <w:t xml:space="preserve">they </w:t>
      </w:r>
      <w:r w:rsidR="00130073">
        <w:t xml:space="preserve">will not be able to submit a new request. </w:t>
      </w:r>
      <w:r w:rsidR="00F273B4">
        <w:t xml:space="preserve"> </w:t>
      </w:r>
    </w:p>
    <w:p w14:paraId="71C7BC0E" w14:textId="0F66FFC7" w:rsidR="000F580A" w:rsidRDefault="000F580A" w:rsidP="000F580A">
      <w:pPr>
        <w:pStyle w:val="Heading4"/>
      </w:pPr>
      <w:r>
        <w:t>Edit or Delete a Corporate Role</w:t>
      </w:r>
    </w:p>
    <w:p w14:paraId="2A0F77BD" w14:textId="12972B8D" w:rsidR="00232ABF" w:rsidRDefault="4D2C78D1" w:rsidP="000F580A">
      <w:r>
        <w:t xml:space="preserve">Use the </w:t>
      </w:r>
      <w:r w:rsidR="2EF500BF">
        <w:rPr>
          <w:noProof/>
        </w:rPr>
        <w:drawing>
          <wp:inline distT="0" distB="0" distL="0" distR="0" wp14:anchorId="1A2D5A70" wp14:editId="4E055670">
            <wp:extent cx="548640" cy="300867"/>
            <wp:effectExtent l="0" t="0" r="0" b="4445"/>
            <wp:docPr id="43" name="Picture 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0">
                      <a:extLst>
                        <a:ext uri="{28A0092B-C50C-407E-A947-70E740481C1C}">
                          <a14:useLocalDpi xmlns:a14="http://schemas.microsoft.com/office/drawing/2010/main" val="0"/>
                        </a:ext>
                      </a:extLst>
                    </a:blip>
                    <a:stretch>
                      <a:fillRect/>
                    </a:stretch>
                  </pic:blipFill>
                  <pic:spPr>
                    <a:xfrm>
                      <a:off x="0" y="0"/>
                      <a:ext cx="548640" cy="300867"/>
                    </a:xfrm>
                    <a:prstGeom prst="rect">
                      <a:avLst/>
                    </a:prstGeom>
                  </pic:spPr>
                </pic:pic>
              </a:graphicData>
            </a:graphic>
          </wp:inline>
        </w:drawing>
      </w:r>
      <w:r w:rsidR="76260B10">
        <w:t xml:space="preserve"> button to delete a Corporate Role.</w:t>
      </w:r>
      <w:r w:rsidR="2EF500BF">
        <w:t xml:space="preserve"> The deletion of the Role remove</w:t>
      </w:r>
      <w:r w:rsidR="5405E462">
        <w:t>s</w:t>
      </w:r>
      <w:r w:rsidR="2EF500BF">
        <w:t xml:space="preserve"> it from all users </w:t>
      </w:r>
      <w:r w:rsidR="5405E462">
        <w:t xml:space="preserve">to which it was assigned. </w:t>
      </w:r>
    </w:p>
    <w:p w14:paraId="7114FA2A" w14:textId="3297C78C" w:rsidR="00DE0B07" w:rsidRPr="000F580A" w:rsidRDefault="5A5DFE0F" w:rsidP="00D6796F">
      <w:r>
        <w:t xml:space="preserve">Use the </w:t>
      </w:r>
      <w:r w:rsidR="0B19DA2A">
        <w:rPr>
          <w:noProof/>
        </w:rPr>
        <w:drawing>
          <wp:inline distT="0" distB="0" distL="0" distR="0" wp14:anchorId="73C57CC2" wp14:editId="2E4E3BDF">
            <wp:extent cx="463731" cy="321045"/>
            <wp:effectExtent l="0" t="0" r="0" b="0"/>
            <wp:docPr id="46" name="Picture 4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463731" cy="321045"/>
                    </a:xfrm>
                    <a:prstGeom prst="rect">
                      <a:avLst/>
                    </a:prstGeom>
                  </pic:spPr>
                </pic:pic>
              </a:graphicData>
            </a:graphic>
          </wp:inline>
        </w:drawing>
      </w:r>
      <w:r>
        <w:t xml:space="preserve"> button to </w:t>
      </w:r>
      <w:r w:rsidR="0B19DA2A">
        <w:t xml:space="preserve">edit the </w:t>
      </w:r>
      <w:r w:rsidR="4BCB2BC1">
        <w:t>E</w:t>
      </w:r>
      <w:r w:rsidR="0B19DA2A">
        <w:t>mail address of</w:t>
      </w:r>
      <w:r>
        <w:t xml:space="preserve"> a Corporate Role. </w:t>
      </w:r>
      <w:r w:rsidR="76260B10">
        <w:t xml:space="preserve"> </w:t>
      </w:r>
    </w:p>
    <w:p w14:paraId="66828C93" w14:textId="09D53AE9" w:rsidR="006A0B1D" w:rsidRDefault="006A0B1D" w:rsidP="006A0B1D">
      <w:pPr>
        <w:pStyle w:val="Heading3"/>
      </w:pPr>
      <w:bookmarkStart w:id="130" w:name="_Toc63415262"/>
      <w:r>
        <w:lastRenderedPageBreak/>
        <w:t xml:space="preserve">Managing </w:t>
      </w:r>
      <w:r w:rsidR="00C657A4">
        <w:t>Users</w:t>
      </w:r>
      <w:r>
        <w:t xml:space="preserve"> in </w:t>
      </w:r>
      <w:r w:rsidR="00C657A4">
        <w:t xml:space="preserve">the </w:t>
      </w:r>
      <w:r w:rsidR="00627CEB">
        <w:t>Admin</w:t>
      </w:r>
      <w:r>
        <w:t xml:space="preserve"> </w:t>
      </w:r>
      <w:r w:rsidR="1465664F">
        <w:t>M</w:t>
      </w:r>
      <w:r>
        <w:t>odule</w:t>
      </w:r>
      <w:bookmarkEnd w:id="130"/>
    </w:p>
    <w:p w14:paraId="1796B9EE" w14:textId="785FE182" w:rsidR="008D4F04" w:rsidRDefault="008D4F04" w:rsidP="00C17487">
      <w:pPr>
        <w:spacing w:after="0" w:line="240" w:lineRule="auto"/>
        <w:jc w:val="left"/>
      </w:pPr>
      <w:r>
        <w:t xml:space="preserve">For </w:t>
      </w:r>
      <w:r w:rsidR="00D74AF0">
        <w:t>a person</w:t>
      </w:r>
      <w:r>
        <w:t xml:space="preserve"> to access and perform </w:t>
      </w:r>
      <w:r w:rsidR="00627CEB">
        <w:t>Activities</w:t>
      </w:r>
      <w:r>
        <w:t xml:space="preserve"> in the </w:t>
      </w:r>
      <w:r w:rsidR="00F941EB">
        <w:t>DPM</w:t>
      </w:r>
      <w:r>
        <w:t xml:space="preserve">, </w:t>
      </w:r>
      <w:r w:rsidR="001A5E8A">
        <w:t xml:space="preserve">the </w:t>
      </w:r>
      <w:r w:rsidR="00E86755">
        <w:t>u</w:t>
      </w:r>
      <w:r w:rsidR="006E1884">
        <w:t>ser</w:t>
      </w:r>
      <w:r>
        <w:t xml:space="preserve"> must be </w:t>
      </w:r>
      <w:r w:rsidR="00D74AF0">
        <w:t xml:space="preserve">defined </w:t>
      </w:r>
      <w:r w:rsidR="00A357BD">
        <w:t xml:space="preserve">for this person in </w:t>
      </w:r>
      <w:r w:rsidR="006E1884">
        <w:t xml:space="preserve">the </w:t>
      </w:r>
      <w:r w:rsidR="00F941EB">
        <w:t>DPM</w:t>
      </w:r>
      <w:r w:rsidR="006E1884">
        <w:t xml:space="preserve"> system, and </w:t>
      </w:r>
      <w:r w:rsidR="00A357BD">
        <w:t xml:space="preserve">this user </w:t>
      </w:r>
      <w:r w:rsidR="006E1884">
        <w:t>should have a Corporate Role assigned to i</w:t>
      </w:r>
      <w:r w:rsidR="00A357BD">
        <w:t>t</w:t>
      </w:r>
      <w:r w:rsidR="006E1884">
        <w:t>.</w:t>
      </w:r>
      <w:r w:rsidR="00D74AF0">
        <w:t xml:space="preserve"> </w:t>
      </w:r>
    </w:p>
    <w:p w14:paraId="29810F58" w14:textId="77777777" w:rsidR="00E86755" w:rsidRDefault="00E86755" w:rsidP="00C17487">
      <w:pPr>
        <w:spacing w:after="0" w:line="240" w:lineRule="auto"/>
        <w:jc w:val="left"/>
      </w:pPr>
    </w:p>
    <w:p w14:paraId="1DC79EF2" w14:textId="738A20FF" w:rsidR="00C17487" w:rsidRDefault="00436BA2" w:rsidP="00C17487">
      <w:pPr>
        <w:spacing w:after="0" w:line="240" w:lineRule="auto"/>
        <w:jc w:val="left"/>
      </w:pPr>
      <w:r>
        <w:t xml:space="preserve">The authorized user selects </w:t>
      </w:r>
      <w:r w:rsidR="004B2900">
        <w:t xml:space="preserve">User Management menu option under the </w:t>
      </w:r>
      <w:r w:rsidR="00627CEB">
        <w:t>Admin</w:t>
      </w:r>
      <w:r w:rsidR="004B2900">
        <w:t xml:space="preserve"> menu to manage users and </w:t>
      </w:r>
      <w:r w:rsidR="002C1697">
        <w:t>privileges</w:t>
      </w:r>
      <w:r w:rsidR="004B2900">
        <w:t xml:space="preserve"> for the </w:t>
      </w:r>
      <w:r w:rsidR="00F941EB">
        <w:t>DPM</w:t>
      </w:r>
      <w:r w:rsidR="004B2900">
        <w:t xml:space="preserve"> system. </w:t>
      </w:r>
    </w:p>
    <w:p w14:paraId="06CDA275" w14:textId="77777777" w:rsidR="004B2900" w:rsidRDefault="004B2900" w:rsidP="00C17487">
      <w:pPr>
        <w:spacing w:after="0" w:line="240" w:lineRule="auto"/>
        <w:jc w:val="left"/>
      </w:pPr>
    </w:p>
    <w:p w14:paraId="757245A6" w14:textId="77777777" w:rsidR="00C540AB" w:rsidRDefault="722129D6">
      <w:pPr>
        <w:keepNext/>
        <w:spacing w:after="0" w:line="240" w:lineRule="auto"/>
        <w:jc w:val="left"/>
      </w:pPr>
      <w:r>
        <w:rPr>
          <w:noProof/>
        </w:rPr>
        <w:drawing>
          <wp:inline distT="0" distB="0" distL="0" distR="0" wp14:anchorId="595E42E2" wp14:editId="4BD98024">
            <wp:extent cx="5499462" cy="2183334"/>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2">
                      <a:extLst>
                        <a:ext uri="{28A0092B-C50C-407E-A947-70E740481C1C}">
                          <a14:useLocalDpi xmlns:a14="http://schemas.microsoft.com/office/drawing/2010/main" val="0"/>
                        </a:ext>
                      </a:extLst>
                    </a:blip>
                    <a:stretch>
                      <a:fillRect/>
                    </a:stretch>
                  </pic:blipFill>
                  <pic:spPr>
                    <a:xfrm>
                      <a:off x="0" y="0"/>
                      <a:ext cx="5499462" cy="2183334"/>
                    </a:xfrm>
                    <a:prstGeom prst="rect">
                      <a:avLst/>
                    </a:prstGeom>
                  </pic:spPr>
                </pic:pic>
              </a:graphicData>
            </a:graphic>
          </wp:inline>
        </w:drawing>
      </w:r>
    </w:p>
    <w:p w14:paraId="25CB7FCD" w14:textId="3CB2A28A" w:rsidR="004B2900" w:rsidRDefault="00C540AB" w:rsidP="00B2495B">
      <w:pPr>
        <w:pStyle w:val="Caption"/>
        <w:jc w:val="left"/>
      </w:pPr>
      <w:bookmarkStart w:id="131" w:name="_Toc63416217"/>
      <w:r>
        <w:t xml:space="preserve">Figure </w:t>
      </w:r>
      <w:r w:rsidR="004F4865">
        <w:fldChar w:fldCharType="begin"/>
      </w:r>
      <w:r w:rsidR="004F4865">
        <w:instrText xml:space="preserve"> SEQ Figure \* ARABIC </w:instrText>
      </w:r>
      <w:r w:rsidR="004F4865">
        <w:fldChar w:fldCharType="separate"/>
      </w:r>
      <w:r w:rsidR="00B65864">
        <w:rPr>
          <w:noProof/>
        </w:rPr>
        <w:t>27</w:t>
      </w:r>
      <w:r w:rsidR="004F4865">
        <w:rPr>
          <w:noProof/>
        </w:rPr>
        <w:fldChar w:fldCharType="end"/>
      </w:r>
      <w:r>
        <w:t>. User Management</w:t>
      </w:r>
      <w:bookmarkEnd w:id="131"/>
    </w:p>
    <w:p w14:paraId="46DCE43E" w14:textId="09910001" w:rsidR="004D79AE" w:rsidRPr="004D79AE" w:rsidRDefault="001B4E14" w:rsidP="004D79AE">
      <w:r>
        <w:t xml:space="preserve">The list of existing users is </w:t>
      </w:r>
      <w:r w:rsidR="00F52373">
        <w:t>displayed</w:t>
      </w:r>
      <w:r w:rsidR="002E67AE">
        <w:t xml:space="preserve">. For each user, the user ID, </w:t>
      </w:r>
      <w:r w:rsidR="00D02A83">
        <w:t>username</w:t>
      </w:r>
      <w:r w:rsidR="002E67AE">
        <w:t xml:space="preserve"> and email are </w:t>
      </w:r>
      <w:r w:rsidR="00436BA2">
        <w:t>shown</w:t>
      </w:r>
      <w:r w:rsidR="00A456C6">
        <w:t xml:space="preserve">. </w:t>
      </w:r>
      <w:r w:rsidR="0065105B">
        <w:t xml:space="preserve">In the Corporate Role </w:t>
      </w:r>
      <w:r w:rsidR="00FF20B3">
        <w:t xml:space="preserve">column, the </w:t>
      </w:r>
      <w:r w:rsidR="005E64EC">
        <w:t xml:space="preserve">list of Corporate Roles assigned to this user is </w:t>
      </w:r>
      <w:r w:rsidR="00436BA2">
        <w:t>displayed</w:t>
      </w:r>
      <w:r w:rsidR="005E64EC">
        <w:t xml:space="preserve">. Each user can have multiple Corporate Roles, and the functionality </w:t>
      </w:r>
      <w:r w:rsidR="00436BA2">
        <w:t>assigned to the</w:t>
      </w:r>
      <w:r w:rsidR="5D40074E">
        <w:t xml:space="preserve"> user</w:t>
      </w:r>
      <w:r w:rsidR="00436BA2">
        <w:t xml:space="preserve"> reflects </w:t>
      </w:r>
      <w:r w:rsidR="1B7623D6">
        <w:t>the</w:t>
      </w:r>
      <w:r w:rsidR="00EB32E0">
        <w:t xml:space="preserve"> sum of all options enabled under each </w:t>
      </w:r>
      <w:r w:rsidR="00436BA2">
        <w:t xml:space="preserve">assigned role. </w:t>
      </w:r>
    </w:p>
    <w:p w14:paraId="7BEB42B4" w14:textId="5D426FDF" w:rsidR="00E07113" w:rsidRDefault="00E07113" w:rsidP="00E07113">
      <w:pPr>
        <w:pStyle w:val="Heading4"/>
      </w:pPr>
      <w:r>
        <w:t xml:space="preserve">Create a </w:t>
      </w:r>
      <w:r w:rsidR="31D88BF7">
        <w:t>N</w:t>
      </w:r>
      <w:r>
        <w:t xml:space="preserve">ew </w:t>
      </w:r>
      <w:r w:rsidR="383F225B">
        <w:t>U</w:t>
      </w:r>
      <w:r>
        <w:t>ser</w:t>
      </w:r>
    </w:p>
    <w:p w14:paraId="57EB496E" w14:textId="64CA7717" w:rsidR="008D4F04" w:rsidRDefault="24B09FF4" w:rsidP="008D4F04">
      <w:r>
        <w:t xml:space="preserve">Use the </w:t>
      </w:r>
      <w:r>
        <w:rPr>
          <w:noProof/>
        </w:rPr>
        <w:drawing>
          <wp:inline distT="0" distB="0" distL="0" distR="0" wp14:anchorId="1431871A" wp14:editId="0E605949">
            <wp:extent cx="783771" cy="219119"/>
            <wp:effectExtent l="0" t="0" r="3810" b="0"/>
            <wp:docPr id="48" name="Picture 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3">
                      <a:extLst>
                        <a:ext uri="{28A0092B-C50C-407E-A947-70E740481C1C}">
                          <a14:useLocalDpi xmlns:a14="http://schemas.microsoft.com/office/drawing/2010/main" val="0"/>
                        </a:ext>
                      </a:extLst>
                    </a:blip>
                    <a:stretch>
                      <a:fillRect/>
                    </a:stretch>
                  </pic:blipFill>
                  <pic:spPr>
                    <a:xfrm>
                      <a:off x="0" y="0"/>
                      <a:ext cx="783771" cy="219119"/>
                    </a:xfrm>
                    <a:prstGeom prst="rect">
                      <a:avLst/>
                    </a:prstGeom>
                  </pic:spPr>
                </pic:pic>
              </a:graphicData>
            </a:graphic>
          </wp:inline>
        </w:drawing>
      </w:r>
      <w:r>
        <w:t xml:space="preserve"> button to add a user to the syste</w:t>
      </w:r>
      <w:r w:rsidR="20F606CD">
        <w:t xml:space="preserve">m. “Create New User” </w:t>
      </w:r>
      <w:r w:rsidR="1DFBA5DD">
        <w:t xml:space="preserve">screen is displayed. </w:t>
      </w:r>
    </w:p>
    <w:p w14:paraId="2AEF11AB" w14:textId="46478E3D" w:rsidR="00C540AB" w:rsidRDefault="00617DD6">
      <w:pPr>
        <w:keepNext/>
      </w:pPr>
      <w:r>
        <w:rPr>
          <w:noProof/>
        </w:rPr>
        <w:lastRenderedPageBreak/>
        <w:drawing>
          <wp:inline distT="0" distB="0" distL="0" distR="0" wp14:anchorId="3A336CC6" wp14:editId="64820F88">
            <wp:extent cx="3148087" cy="3434980"/>
            <wp:effectExtent l="0" t="0" r="190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64"/>
                    <a:stretch>
                      <a:fillRect/>
                    </a:stretch>
                  </pic:blipFill>
                  <pic:spPr>
                    <a:xfrm>
                      <a:off x="0" y="0"/>
                      <a:ext cx="3162053" cy="3450218"/>
                    </a:xfrm>
                    <a:prstGeom prst="rect">
                      <a:avLst/>
                    </a:prstGeom>
                  </pic:spPr>
                </pic:pic>
              </a:graphicData>
            </a:graphic>
          </wp:inline>
        </w:drawing>
      </w:r>
    </w:p>
    <w:p w14:paraId="37DBAF1C" w14:textId="2C124DBE" w:rsidR="000E27A1" w:rsidRDefault="00C540AB">
      <w:pPr>
        <w:pStyle w:val="Caption"/>
      </w:pPr>
      <w:bookmarkStart w:id="132" w:name="_Toc63416218"/>
      <w:r>
        <w:t xml:space="preserve">Figure </w:t>
      </w:r>
      <w:r w:rsidR="004F4865">
        <w:fldChar w:fldCharType="begin"/>
      </w:r>
      <w:r w:rsidR="004F4865">
        <w:instrText xml:space="preserve"> SEQ Figure \* ARABIC </w:instrText>
      </w:r>
      <w:r w:rsidR="004F4865">
        <w:fldChar w:fldCharType="separate"/>
      </w:r>
      <w:r w:rsidR="00B65864">
        <w:rPr>
          <w:noProof/>
        </w:rPr>
        <w:t>28</w:t>
      </w:r>
      <w:r w:rsidR="004F4865">
        <w:rPr>
          <w:noProof/>
        </w:rPr>
        <w:fldChar w:fldCharType="end"/>
      </w:r>
      <w:r>
        <w:t>. New User screen</w:t>
      </w:r>
      <w:bookmarkEnd w:id="132"/>
    </w:p>
    <w:tbl>
      <w:tblPr>
        <w:tblStyle w:val="TableGridLight1"/>
        <w:tblW w:w="0" w:type="auto"/>
        <w:tblInd w:w="720" w:type="dxa"/>
        <w:tblLook w:val="04A0" w:firstRow="1" w:lastRow="0" w:firstColumn="1" w:lastColumn="0" w:noHBand="0" w:noVBand="1"/>
      </w:tblPr>
      <w:tblGrid>
        <w:gridCol w:w="1272"/>
        <w:gridCol w:w="709"/>
        <w:gridCol w:w="6649"/>
      </w:tblGrid>
      <w:tr w:rsidR="000E27A1" w14:paraId="54C0BB1E" w14:textId="77777777" w:rsidTr="3DD4AA2A">
        <w:trPr>
          <w:cnfStyle w:val="100000000000" w:firstRow="1" w:lastRow="0" w:firstColumn="0" w:lastColumn="0" w:oddVBand="0" w:evenVBand="0" w:oddHBand="0" w:evenHBand="0" w:firstRowFirstColumn="0" w:firstRowLastColumn="0" w:lastRowFirstColumn="0" w:lastRowLastColumn="0"/>
        </w:trPr>
        <w:tc>
          <w:tcPr>
            <w:tcW w:w="1275" w:type="dxa"/>
          </w:tcPr>
          <w:p w14:paraId="614D3D6B" w14:textId="77777777" w:rsidR="000E27A1" w:rsidRDefault="000E27A1" w:rsidP="00DD2170">
            <w:pPr>
              <w:ind w:left="0"/>
            </w:pPr>
            <w:r>
              <w:t>Property</w:t>
            </w:r>
          </w:p>
        </w:tc>
        <w:tc>
          <w:tcPr>
            <w:tcW w:w="552" w:type="dxa"/>
          </w:tcPr>
          <w:p w14:paraId="6B3A1D64" w14:textId="77777777" w:rsidR="000E27A1" w:rsidRDefault="000E27A1" w:rsidP="00DD2170">
            <w:pPr>
              <w:ind w:left="0"/>
            </w:pPr>
            <w:r>
              <w:t>M/O</w:t>
            </w:r>
          </w:p>
        </w:tc>
        <w:tc>
          <w:tcPr>
            <w:tcW w:w="6803" w:type="dxa"/>
          </w:tcPr>
          <w:p w14:paraId="2F867845" w14:textId="77777777" w:rsidR="000E27A1" w:rsidRDefault="000E27A1" w:rsidP="00DD2170">
            <w:pPr>
              <w:ind w:left="0"/>
            </w:pPr>
            <w:r>
              <w:t>Description</w:t>
            </w:r>
          </w:p>
        </w:tc>
      </w:tr>
      <w:tr w:rsidR="000E27A1" w14:paraId="6FF2EBAC" w14:textId="77777777" w:rsidTr="3DD4AA2A">
        <w:tc>
          <w:tcPr>
            <w:tcW w:w="1275" w:type="dxa"/>
          </w:tcPr>
          <w:p w14:paraId="00D755C1" w14:textId="0CEC917A" w:rsidR="000E27A1" w:rsidRDefault="009538D9" w:rsidP="00DD2170">
            <w:pPr>
              <w:ind w:left="0"/>
            </w:pPr>
            <w:r>
              <w:t>Username</w:t>
            </w:r>
          </w:p>
        </w:tc>
        <w:tc>
          <w:tcPr>
            <w:tcW w:w="552" w:type="dxa"/>
          </w:tcPr>
          <w:p w14:paraId="60017725" w14:textId="77777777" w:rsidR="000E27A1" w:rsidRDefault="000E27A1" w:rsidP="00DD2170">
            <w:pPr>
              <w:ind w:left="0"/>
              <w:jc w:val="center"/>
            </w:pPr>
            <w:r>
              <w:t>M</w:t>
            </w:r>
          </w:p>
        </w:tc>
        <w:tc>
          <w:tcPr>
            <w:tcW w:w="6803" w:type="dxa"/>
          </w:tcPr>
          <w:p w14:paraId="3344C2D3" w14:textId="55F2ADA1" w:rsidR="000E27A1" w:rsidRDefault="000E27A1" w:rsidP="00DD2170">
            <w:pPr>
              <w:ind w:left="0"/>
            </w:pPr>
            <w:r>
              <w:t xml:space="preserve">The </w:t>
            </w:r>
            <w:r w:rsidR="001420EC">
              <w:t xml:space="preserve">distinct name for the user. </w:t>
            </w:r>
          </w:p>
        </w:tc>
      </w:tr>
      <w:tr w:rsidR="00A26372" w14:paraId="17D59033" w14:textId="77777777" w:rsidTr="3DD4AA2A">
        <w:tc>
          <w:tcPr>
            <w:tcW w:w="1275" w:type="dxa"/>
          </w:tcPr>
          <w:p w14:paraId="47244DF1" w14:textId="1705CAB7" w:rsidR="00A26372" w:rsidRDefault="00A26372" w:rsidP="00DD2170">
            <w:pPr>
              <w:ind w:left="0"/>
            </w:pPr>
            <w:r>
              <w:t>Password</w:t>
            </w:r>
          </w:p>
        </w:tc>
        <w:tc>
          <w:tcPr>
            <w:tcW w:w="552" w:type="dxa"/>
          </w:tcPr>
          <w:p w14:paraId="56CF0465" w14:textId="543E7C8F" w:rsidR="00A26372" w:rsidRDefault="00A26372" w:rsidP="00DD2170">
            <w:pPr>
              <w:ind w:left="0"/>
              <w:jc w:val="center"/>
            </w:pPr>
            <w:r>
              <w:t>M</w:t>
            </w:r>
          </w:p>
        </w:tc>
        <w:tc>
          <w:tcPr>
            <w:tcW w:w="6803" w:type="dxa"/>
          </w:tcPr>
          <w:p w14:paraId="5EE87B78" w14:textId="6F3B7B63" w:rsidR="00A26372" w:rsidRDefault="00A26372" w:rsidP="00DD2170">
            <w:pPr>
              <w:ind w:left="0"/>
            </w:pPr>
            <w:r>
              <w:t xml:space="preserve">Defines the </w:t>
            </w:r>
            <w:r w:rsidR="001420EC">
              <w:t xml:space="preserve">user-directed secure characters to log in to the system. </w:t>
            </w:r>
            <w:r>
              <w:t xml:space="preserve">This field is </w:t>
            </w:r>
            <w:r w:rsidR="001420EC">
              <w:t xml:space="preserve">displayed only </w:t>
            </w:r>
            <w:r w:rsidR="00CF5FCA">
              <w:t>on the</w:t>
            </w:r>
            <w:r>
              <w:t xml:space="preserve"> new user screen. </w:t>
            </w:r>
          </w:p>
        </w:tc>
      </w:tr>
      <w:tr w:rsidR="000E27A1" w14:paraId="3716D4E1" w14:textId="77777777" w:rsidTr="3DD4AA2A">
        <w:tc>
          <w:tcPr>
            <w:tcW w:w="1275" w:type="dxa"/>
          </w:tcPr>
          <w:p w14:paraId="55480937" w14:textId="12EC5DE8" w:rsidR="000E27A1" w:rsidRDefault="000E27A1" w:rsidP="00DD2170">
            <w:pPr>
              <w:ind w:left="0"/>
            </w:pPr>
            <w:r>
              <w:t xml:space="preserve">User </w:t>
            </w:r>
            <w:r w:rsidR="00A26372">
              <w:t xml:space="preserve">Full </w:t>
            </w:r>
            <w:r>
              <w:t>Name</w:t>
            </w:r>
          </w:p>
        </w:tc>
        <w:tc>
          <w:tcPr>
            <w:tcW w:w="552" w:type="dxa"/>
          </w:tcPr>
          <w:p w14:paraId="479653D4" w14:textId="44B04558" w:rsidR="000E27A1" w:rsidRDefault="000E27A1" w:rsidP="00DD2170">
            <w:pPr>
              <w:ind w:left="0"/>
              <w:jc w:val="center"/>
            </w:pPr>
            <w:r>
              <w:t>M</w:t>
            </w:r>
          </w:p>
        </w:tc>
        <w:tc>
          <w:tcPr>
            <w:tcW w:w="6803" w:type="dxa"/>
          </w:tcPr>
          <w:p w14:paraId="6D1AC57A" w14:textId="722D8C6C" w:rsidR="000E27A1" w:rsidRDefault="000E27A1" w:rsidP="00DD2170">
            <w:pPr>
              <w:ind w:left="0"/>
            </w:pPr>
            <w:r>
              <w:t xml:space="preserve">The name this user </w:t>
            </w:r>
            <w:r w:rsidR="00FD7136">
              <w:t xml:space="preserve">is </w:t>
            </w:r>
            <w:r w:rsidR="003016B6">
              <w:t>to be</w:t>
            </w:r>
            <w:r>
              <w:t xml:space="preserve"> represented in the system</w:t>
            </w:r>
            <w:r w:rsidR="00E473DE">
              <w:t>.</w:t>
            </w:r>
            <w:r>
              <w:t xml:space="preserve"> </w:t>
            </w:r>
          </w:p>
        </w:tc>
      </w:tr>
      <w:tr w:rsidR="000E27A1" w14:paraId="37990D6D" w14:textId="77777777" w:rsidTr="3DD4AA2A">
        <w:tc>
          <w:tcPr>
            <w:tcW w:w="1275" w:type="dxa"/>
          </w:tcPr>
          <w:p w14:paraId="01F18373" w14:textId="77777777" w:rsidR="000E27A1" w:rsidRDefault="000E27A1" w:rsidP="00DD2170">
            <w:pPr>
              <w:ind w:left="0"/>
            </w:pPr>
            <w:r>
              <w:t>Email</w:t>
            </w:r>
          </w:p>
        </w:tc>
        <w:tc>
          <w:tcPr>
            <w:tcW w:w="552" w:type="dxa"/>
          </w:tcPr>
          <w:p w14:paraId="294C7FBC" w14:textId="77777777" w:rsidR="000E27A1" w:rsidRDefault="000E27A1" w:rsidP="00DD2170">
            <w:pPr>
              <w:ind w:left="0"/>
              <w:jc w:val="center"/>
            </w:pPr>
            <w:r>
              <w:t>O</w:t>
            </w:r>
          </w:p>
        </w:tc>
        <w:tc>
          <w:tcPr>
            <w:tcW w:w="6803" w:type="dxa"/>
          </w:tcPr>
          <w:p w14:paraId="76CD2889" w14:textId="3AEBEF3A" w:rsidR="000E27A1" w:rsidRDefault="000E27A1" w:rsidP="00DD2170">
            <w:pPr>
              <w:ind w:left="0"/>
            </w:pPr>
            <w:r>
              <w:t xml:space="preserve">The </w:t>
            </w:r>
            <w:r w:rsidR="003016B6">
              <w:t>e</w:t>
            </w:r>
            <w:r>
              <w:t>mail of the user. Th</w:t>
            </w:r>
            <w:r w:rsidR="003016B6">
              <w:t>e</w:t>
            </w:r>
            <w:r>
              <w:t xml:space="preserve"> email address is used when a Task reminder is configured and the user selects the </w:t>
            </w:r>
            <w:r w:rsidR="003016B6">
              <w:t xml:space="preserve">target </w:t>
            </w:r>
            <w:r w:rsidR="009047C3">
              <w:t xml:space="preserve">user </w:t>
            </w:r>
            <w:r w:rsidR="003016B6">
              <w:t>to receive the task</w:t>
            </w:r>
            <w:r>
              <w:t xml:space="preserve"> reminder </w:t>
            </w:r>
            <w:r w:rsidR="003016B6">
              <w:t>e</w:t>
            </w:r>
            <w:r>
              <w:t xml:space="preserve">mail.  </w:t>
            </w:r>
          </w:p>
        </w:tc>
      </w:tr>
      <w:tr w:rsidR="00A26372" w14:paraId="77EF8917" w14:textId="77777777" w:rsidTr="3DD4AA2A">
        <w:tc>
          <w:tcPr>
            <w:tcW w:w="1275" w:type="dxa"/>
          </w:tcPr>
          <w:p w14:paraId="15C741A4" w14:textId="279605B1" w:rsidR="00A26372" w:rsidRDefault="00A26372" w:rsidP="00DD2170">
            <w:pPr>
              <w:ind w:left="0"/>
            </w:pPr>
            <w:r>
              <w:t>Corporate Roles</w:t>
            </w:r>
          </w:p>
        </w:tc>
        <w:tc>
          <w:tcPr>
            <w:tcW w:w="552" w:type="dxa"/>
          </w:tcPr>
          <w:p w14:paraId="182DF24B" w14:textId="41652F7E" w:rsidR="00A26372" w:rsidRDefault="00A26372" w:rsidP="00DD2170">
            <w:pPr>
              <w:ind w:left="0"/>
              <w:jc w:val="center"/>
            </w:pPr>
            <w:r>
              <w:t>O</w:t>
            </w:r>
          </w:p>
        </w:tc>
        <w:tc>
          <w:tcPr>
            <w:tcW w:w="6803" w:type="dxa"/>
          </w:tcPr>
          <w:p w14:paraId="35B4E630" w14:textId="33B44B9A" w:rsidR="00A26372" w:rsidRDefault="00806CA2" w:rsidP="00DD2170">
            <w:pPr>
              <w:ind w:left="0"/>
            </w:pPr>
            <w:r>
              <w:t xml:space="preserve">This field </w:t>
            </w:r>
            <w:r w:rsidR="001B5BA0">
              <w:t xml:space="preserve">allows the user to select from available roles to </w:t>
            </w:r>
            <w:r w:rsidR="16EACE4E">
              <w:t>assign</w:t>
            </w:r>
            <w:r w:rsidR="38FA1F2B">
              <w:t xml:space="preserve"> </w:t>
            </w:r>
            <w:r w:rsidR="008F0B24">
              <w:t>to the user</w:t>
            </w:r>
            <w:r w:rsidR="0DA50CDA">
              <w:t xml:space="preserve">. </w:t>
            </w:r>
          </w:p>
        </w:tc>
      </w:tr>
    </w:tbl>
    <w:p w14:paraId="33E19EFD" w14:textId="77777777" w:rsidR="00E07113" w:rsidRDefault="00E07113" w:rsidP="00E07113"/>
    <w:p w14:paraId="7B777F9C" w14:textId="7065AE94" w:rsidR="00806CA2" w:rsidRDefault="00806CA2" w:rsidP="00806CA2">
      <w:pPr>
        <w:pStyle w:val="Heading4"/>
      </w:pPr>
      <w:r>
        <w:t>Edit or Delete a User</w:t>
      </w:r>
    </w:p>
    <w:p w14:paraId="326787EC" w14:textId="1E31E570" w:rsidR="00806CA2" w:rsidRDefault="00806CA2" w:rsidP="00806CA2">
      <w:r>
        <w:t xml:space="preserve">Use the </w:t>
      </w:r>
      <w:r>
        <w:rPr>
          <w:noProof/>
        </w:rPr>
        <w:drawing>
          <wp:inline distT="0" distB="0" distL="0" distR="0" wp14:anchorId="5C74ADB7" wp14:editId="1EFA5D5F">
            <wp:extent cx="548640" cy="300867"/>
            <wp:effectExtent l="0" t="0" r="0" b="4445"/>
            <wp:docPr id="51" name="Picture 5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48640" cy="300867"/>
                    </a:xfrm>
                    <a:prstGeom prst="rect">
                      <a:avLst/>
                    </a:prstGeom>
                  </pic:spPr>
                </pic:pic>
              </a:graphicData>
            </a:graphic>
          </wp:inline>
        </w:drawing>
      </w:r>
      <w:r>
        <w:t xml:space="preserve"> button to delete a </w:t>
      </w:r>
      <w:r w:rsidR="63E31298">
        <w:t>User</w:t>
      </w:r>
      <w:r w:rsidR="0551E219">
        <w:t>.</w:t>
      </w:r>
      <w:r>
        <w:t xml:space="preserve"> </w:t>
      </w:r>
    </w:p>
    <w:p w14:paraId="48D63323" w14:textId="73852183" w:rsidR="00806CA2" w:rsidRPr="000F580A" w:rsidRDefault="00806CA2" w:rsidP="00806CA2">
      <w:r>
        <w:t xml:space="preserve">Use the </w:t>
      </w:r>
      <w:r>
        <w:rPr>
          <w:noProof/>
        </w:rPr>
        <w:drawing>
          <wp:inline distT="0" distB="0" distL="0" distR="0" wp14:anchorId="421FD6B4" wp14:editId="77A2DA26">
            <wp:extent cx="463731" cy="321045"/>
            <wp:effectExtent l="0" t="0" r="0" b="0"/>
            <wp:docPr id="54" name="Picture 5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1">
                      <a:extLst>
                        <a:ext uri="{28A0092B-C50C-407E-A947-70E740481C1C}">
                          <a14:useLocalDpi xmlns:a14="http://schemas.microsoft.com/office/drawing/2010/main" val="0"/>
                        </a:ext>
                      </a:extLst>
                    </a:blip>
                    <a:stretch>
                      <a:fillRect/>
                    </a:stretch>
                  </pic:blipFill>
                  <pic:spPr>
                    <a:xfrm>
                      <a:off x="0" y="0"/>
                      <a:ext cx="463731" cy="321045"/>
                    </a:xfrm>
                    <a:prstGeom prst="rect">
                      <a:avLst/>
                    </a:prstGeom>
                  </pic:spPr>
                </pic:pic>
              </a:graphicData>
            </a:graphic>
          </wp:inline>
        </w:drawing>
      </w:r>
      <w:r>
        <w:t xml:space="preserve"> button to edit the</w:t>
      </w:r>
      <w:r w:rsidR="4BCB2BC1">
        <w:t xml:space="preserve"> name,</w:t>
      </w:r>
      <w:r>
        <w:t xml:space="preserve"> </w:t>
      </w:r>
      <w:r w:rsidR="001B5BA0">
        <w:t>e</w:t>
      </w:r>
      <w:r>
        <w:t>mail address</w:t>
      </w:r>
      <w:r w:rsidR="4BCB2BC1">
        <w:t xml:space="preserve"> and Corporate Roles</w:t>
      </w:r>
      <w:r>
        <w:t xml:space="preserve"> </w:t>
      </w:r>
      <w:r w:rsidR="001B5BA0">
        <w:t>assigned to</w:t>
      </w:r>
      <w:r>
        <w:t xml:space="preserve"> a </w:t>
      </w:r>
      <w:r w:rsidR="4BCB2BC1">
        <w:t>User</w:t>
      </w:r>
      <w:r>
        <w:t xml:space="preserve">.  </w:t>
      </w:r>
    </w:p>
    <w:p w14:paraId="7CBD0BB8" w14:textId="77777777" w:rsidR="00806CA2" w:rsidRPr="00E07113" w:rsidRDefault="00806CA2" w:rsidP="00E07113"/>
    <w:p w14:paraId="00D01E86" w14:textId="4405CEC9" w:rsidR="007A5B9D" w:rsidRDefault="00F941EB" w:rsidP="00C17487">
      <w:pPr>
        <w:pStyle w:val="Heading3"/>
      </w:pPr>
      <w:bookmarkStart w:id="133" w:name="_Toc63415263"/>
      <w:r>
        <w:t>DPM</w:t>
      </w:r>
      <w:r w:rsidR="00F60514">
        <w:t xml:space="preserve"> Main Menu</w:t>
      </w:r>
      <w:bookmarkEnd w:id="133"/>
    </w:p>
    <w:p w14:paraId="70E93C5C" w14:textId="41932047" w:rsidR="00952B8F" w:rsidRDefault="00F60514" w:rsidP="00F60514">
      <w:r>
        <w:t xml:space="preserve">The </w:t>
      </w:r>
      <w:r w:rsidR="00F941EB">
        <w:t>DPM</w:t>
      </w:r>
      <w:r>
        <w:t xml:space="preserve"> Main Menu </w:t>
      </w:r>
      <w:r w:rsidR="008304FB">
        <w:t xml:space="preserve">is the starting point </w:t>
      </w:r>
      <w:r w:rsidR="001B5BA0">
        <w:t xml:space="preserve">for </w:t>
      </w:r>
      <w:r w:rsidR="008304FB">
        <w:t>every user action</w:t>
      </w:r>
      <w:r w:rsidR="00EF0385">
        <w:t xml:space="preserve">. </w:t>
      </w:r>
      <w:r w:rsidR="00B160A1">
        <w:t>The Main Menu is located</w:t>
      </w:r>
      <w:r>
        <w:t xml:space="preserve"> on the left side of the </w:t>
      </w:r>
      <w:r w:rsidR="00B160A1">
        <w:t xml:space="preserve">K2View </w:t>
      </w:r>
      <w:r>
        <w:t>screen</w:t>
      </w:r>
      <w:r w:rsidR="00952B8F">
        <w:t>.</w:t>
      </w:r>
      <w:r w:rsidR="008304FB">
        <w:t xml:space="preserve"> The main menu options represent the different </w:t>
      </w:r>
      <w:r w:rsidR="00F941EB">
        <w:t>DPM</w:t>
      </w:r>
      <w:r w:rsidR="008304FB">
        <w:t xml:space="preserve"> </w:t>
      </w:r>
      <w:r w:rsidR="008304FB">
        <w:lastRenderedPageBreak/>
        <w:t xml:space="preserve">Application Roles, </w:t>
      </w:r>
      <w:r w:rsidR="00B160A1">
        <w:t>including</w:t>
      </w:r>
      <w:r w:rsidR="008304FB">
        <w:t xml:space="preserve">: Representative, </w:t>
      </w:r>
      <w:r w:rsidR="00C031E4">
        <w:t>Case Owner, Supervisor</w:t>
      </w:r>
      <w:r w:rsidR="00FF02DE">
        <w:t>, Steward, Customer</w:t>
      </w:r>
      <w:r w:rsidR="00C031E4">
        <w:t xml:space="preserve"> </w:t>
      </w:r>
      <w:r w:rsidR="00B160A1">
        <w:t>and</w:t>
      </w:r>
      <w:r w:rsidR="22B6C730">
        <w:t xml:space="preserve"> </w:t>
      </w:r>
      <w:r w:rsidR="00627CEB">
        <w:t>Admin</w:t>
      </w:r>
      <w:r w:rsidR="00C031E4">
        <w:t xml:space="preserve">. </w:t>
      </w:r>
    </w:p>
    <w:p w14:paraId="3BEB3398" w14:textId="77777777" w:rsidR="00C540AB" w:rsidRDefault="7AB5A4B3">
      <w:pPr>
        <w:keepNext/>
      </w:pPr>
      <w:r>
        <w:rPr>
          <w:noProof/>
        </w:rPr>
        <w:drawing>
          <wp:inline distT="0" distB="0" distL="0" distR="0" wp14:anchorId="5ADC95E6" wp14:editId="5A8F3C5B">
            <wp:extent cx="1976174" cy="2865846"/>
            <wp:effectExtent l="0" t="0" r="5080" b="444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5">
                      <a:extLst>
                        <a:ext uri="{28A0092B-C50C-407E-A947-70E740481C1C}">
                          <a14:useLocalDpi xmlns:a14="http://schemas.microsoft.com/office/drawing/2010/main" val="0"/>
                        </a:ext>
                      </a:extLst>
                    </a:blip>
                    <a:stretch>
                      <a:fillRect/>
                    </a:stretch>
                  </pic:blipFill>
                  <pic:spPr>
                    <a:xfrm>
                      <a:off x="0" y="0"/>
                      <a:ext cx="1976174" cy="2865846"/>
                    </a:xfrm>
                    <a:prstGeom prst="rect">
                      <a:avLst/>
                    </a:prstGeom>
                  </pic:spPr>
                </pic:pic>
              </a:graphicData>
            </a:graphic>
          </wp:inline>
        </w:drawing>
      </w:r>
    </w:p>
    <w:p w14:paraId="5B86AE60" w14:textId="553D420C" w:rsidR="007337FB" w:rsidRDefault="00C540AB" w:rsidP="00B2495B">
      <w:pPr>
        <w:pStyle w:val="Caption"/>
      </w:pPr>
      <w:bookmarkStart w:id="134" w:name="_Toc63416219"/>
      <w:r>
        <w:t xml:space="preserve">Figure </w:t>
      </w:r>
      <w:r w:rsidR="004F4865">
        <w:fldChar w:fldCharType="begin"/>
      </w:r>
      <w:r w:rsidR="004F4865">
        <w:instrText xml:space="preserve"> SEQ Figure \* ARABIC </w:instrText>
      </w:r>
      <w:r w:rsidR="004F4865">
        <w:fldChar w:fldCharType="separate"/>
      </w:r>
      <w:r w:rsidR="00B65864">
        <w:rPr>
          <w:noProof/>
        </w:rPr>
        <w:t>29</w:t>
      </w:r>
      <w:r w:rsidR="004F4865">
        <w:rPr>
          <w:noProof/>
        </w:rPr>
        <w:fldChar w:fldCharType="end"/>
      </w:r>
      <w:r>
        <w:t>. K2View Main Menu</w:t>
      </w:r>
      <w:bookmarkEnd w:id="134"/>
    </w:p>
    <w:p w14:paraId="5F105B9A" w14:textId="28756828" w:rsidR="00E51057" w:rsidRDefault="004120BC" w:rsidP="00F60514">
      <w:r>
        <w:t>Each user see</w:t>
      </w:r>
      <w:r w:rsidR="00B160A1">
        <w:t>s</w:t>
      </w:r>
      <w:r>
        <w:t xml:space="preserve"> only the Application Roles </w:t>
      </w:r>
      <w:r w:rsidR="005634CD">
        <w:t xml:space="preserve">enabled to </w:t>
      </w:r>
      <w:r w:rsidR="00B160A1">
        <w:t xml:space="preserve">their defined </w:t>
      </w:r>
      <w:r w:rsidR="005634CD">
        <w:t xml:space="preserve">Corporate Role. </w:t>
      </w:r>
      <w:r w:rsidR="00952B8F">
        <w:t xml:space="preserve">The </w:t>
      </w:r>
      <w:r w:rsidR="00963928">
        <w:t xml:space="preserve">options presented to each user depend on the </w:t>
      </w:r>
      <w:r w:rsidR="00F941EB">
        <w:t>DPM</w:t>
      </w:r>
      <w:r w:rsidR="00963928">
        <w:t xml:space="preserve"> Application </w:t>
      </w:r>
      <w:r w:rsidR="00E642A7">
        <w:t>roles</w:t>
      </w:r>
      <w:r w:rsidR="00952B8F">
        <w:t xml:space="preserve"> granted to </w:t>
      </w:r>
      <w:r w:rsidR="00C031E4">
        <w:t>that</w:t>
      </w:r>
      <w:r w:rsidR="00952B8F">
        <w:t xml:space="preserve"> user</w:t>
      </w:r>
      <w:r w:rsidR="00025A2E">
        <w:t>:</w:t>
      </w:r>
      <w:r w:rsidR="003703EA">
        <w:t xml:space="preserve"> </w:t>
      </w:r>
    </w:p>
    <w:p w14:paraId="64FC3063" w14:textId="3B299FEC" w:rsidR="002A380E" w:rsidRDefault="002A380E" w:rsidP="002A380E">
      <w:pPr>
        <w:pStyle w:val="ListParagraph"/>
        <w:numPr>
          <w:ilvl w:val="0"/>
          <w:numId w:val="33"/>
        </w:numPr>
      </w:pPr>
      <w:r>
        <w:t xml:space="preserve">Each Corporate Role can have multiple Application Roles assigned to it (see </w:t>
      </w:r>
      <w:r w:rsidR="00B160A1">
        <w:t xml:space="preserve">the </w:t>
      </w:r>
      <w:r>
        <w:t xml:space="preserve">Role Management </w:t>
      </w:r>
      <w:r w:rsidR="00B160A1">
        <w:t>section</w:t>
      </w:r>
      <w:r>
        <w:t xml:space="preserve">). </w:t>
      </w:r>
    </w:p>
    <w:p w14:paraId="5F109120" w14:textId="46E8EEF6" w:rsidR="00E51057" w:rsidRDefault="00967E56" w:rsidP="00E51057">
      <w:pPr>
        <w:pStyle w:val="ListParagraph"/>
        <w:numPr>
          <w:ilvl w:val="0"/>
          <w:numId w:val="33"/>
        </w:numPr>
      </w:pPr>
      <w:r>
        <w:t xml:space="preserve">Each user is assigned one or more Corporate Roles (see </w:t>
      </w:r>
      <w:r w:rsidR="00B160A1">
        <w:t xml:space="preserve">the </w:t>
      </w:r>
      <w:r>
        <w:t xml:space="preserve">User Management </w:t>
      </w:r>
      <w:r w:rsidR="00B160A1">
        <w:t>section</w:t>
      </w:r>
      <w:r>
        <w:t xml:space="preserve">). </w:t>
      </w:r>
    </w:p>
    <w:p w14:paraId="426ABE90" w14:textId="449C3461" w:rsidR="00F60514" w:rsidRDefault="001E0DE6" w:rsidP="00E51057">
      <w:pPr>
        <w:pStyle w:val="ListParagraph"/>
        <w:numPr>
          <w:ilvl w:val="0"/>
          <w:numId w:val="33"/>
        </w:numPr>
      </w:pPr>
      <w:r>
        <w:t>T</w:t>
      </w:r>
      <w:r w:rsidR="009B2A6D">
        <w:t xml:space="preserve">he </w:t>
      </w:r>
      <w:r w:rsidR="00F941EB">
        <w:t>DPM</w:t>
      </w:r>
      <w:r>
        <w:t xml:space="preserve"> </w:t>
      </w:r>
      <w:r w:rsidR="009B2A6D">
        <w:t xml:space="preserve">system identifies the list of </w:t>
      </w:r>
      <w:r w:rsidR="00F941EB">
        <w:t>DPM</w:t>
      </w:r>
      <w:r w:rsidR="009B2A6D">
        <w:t xml:space="preserve"> application Roles enabled for </w:t>
      </w:r>
      <w:r w:rsidR="003703EA">
        <w:t xml:space="preserve">each Corporate Role </w:t>
      </w:r>
      <w:r>
        <w:t>assigned to the</w:t>
      </w:r>
      <w:r w:rsidR="003703EA">
        <w:t xml:space="preserve"> </w:t>
      </w:r>
      <w:r w:rsidR="00743292">
        <w:t>user and</w:t>
      </w:r>
      <w:r>
        <w:t xml:space="preserve"> builds the list of Main Menu options accordingly</w:t>
      </w:r>
      <w:r w:rsidR="009B2A6D">
        <w:t xml:space="preserve">. </w:t>
      </w:r>
    </w:p>
    <w:p w14:paraId="15F1A9B3" w14:textId="54A4C606" w:rsidR="00F1407B" w:rsidRDefault="009254FF" w:rsidP="00671D57">
      <w:r>
        <w:t>F</w:t>
      </w:r>
      <w:r w:rsidR="00671D57">
        <w:t>or example</w:t>
      </w:r>
      <w:r>
        <w:t>,</w:t>
      </w:r>
      <w:r w:rsidR="00671D57">
        <w:t xml:space="preserve"> </w:t>
      </w:r>
      <w:r w:rsidR="005C6970">
        <w:t xml:space="preserve">a user </w:t>
      </w:r>
      <w:r>
        <w:t>is</w:t>
      </w:r>
      <w:r w:rsidR="00F341C7">
        <w:t xml:space="preserve"> </w:t>
      </w:r>
      <w:r w:rsidR="005C6970">
        <w:t>assigned two corporate Roles</w:t>
      </w:r>
      <w:r w:rsidR="00671D57">
        <w:t>:</w:t>
      </w:r>
    </w:p>
    <w:p w14:paraId="1BC224D3" w14:textId="7E88AE22" w:rsidR="00D02E4F" w:rsidRDefault="00F1407B" w:rsidP="00F1407B">
      <w:pPr>
        <w:pStyle w:val="ListParagraph"/>
        <w:numPr>
          <w:ilvl w:val="0"/>
          <w:numId w:val="32"/>
        </w:numPr>
      </w:pPr>
      <w:r>
        <w:t xml:space="preserve">Corporate Role that </w:t>
      </w:r>
      <w:r w:rsidR="005C6970">
        <w:t xml:space="preserve">has </w:t>
      </w:r>
      <w:r w:rsidR="005F4C53">
        <w:t>the “Steward</w:t>
      </w:r>
      <w:r w:rsidR="005C6970">
        <w:t>” Application Role assigned to it</w:t>
      </w:r>
    </w:p>
    <w:p w14:paraId="2081A70E" w14:textId="62DE2DA0" w:rsidR="00B6037A" w:rsidRDefault="00D91B08" w:rsidP="0013666E">
      <w:pPr>
        <w:pStyle w:val="ListParagraph"/>
        <w:numPr>
          <w:ilvl w:val="0"/>
          <w:numId w:val="32"/>
        </w:numPr>
      </w:pPr>
      <w:r>
        <w:t>Corporate Role that has the “Case Owner” Application Role assigned to it</w:t>
      </w:r>
    </w:p>
    <w:p w14:paraId="4E1535DA" w14:textId="6A366C66" w:rsidR="00F1407B" w:rsidRDefault="00F1407B" w:rsidP="00B6037A">
      <w:r>
        <w:t xml:space="preserve">The Main Menu </w:t>
      </w:r>
      <w:r w:rsidR="007266A3">
        <w:t xml:space="preserve">items </w:t>
      </w:r>
      <w:r w:rsidR="00B6037A">
        <w:t>displayed</w:t>
      </w:r>
      <w:r>
        <w:t xml:space="preserve"> to this user </w:t>
      </w:r>
      <w:r w:rsidR="00B6037A">
        <w:t>are</w:t>
      </w:r>
      <w:r>
        <w:t xml:space="preserve"> both </w:t>
      </w:r>
      <w:r w:rsidR="007266A3">
        <w:t>the Steward and the Case Owner menus.</w:t>
      </w:r>
    </w:p>
    <w:p w14:paraId="6144C772" w14:textId="77777777" w:rsidR="00C540AB" w:rsidRDefault="1A6E1026">
      <w:pPr>
        <w:keepNext/>
      </w:pPr>
      <w:r>
        <w:rPr>
          <w:noProof/>
        </w:rPr>
        <w:lastRenderedPageBreak/>
        <w:drawing>
          <wp:inline distT="0" distB="0" distL="0" distR="0" wp14:anchorId="1A530630" wp14:editId="29B94CFE">
            <wp:extent cx="2103120" cy="2532156"/>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6">
                      <a:extLst>
                        <a:ext uri="{28A0092B-C50C-407E-A947-70E740481C1C}">
                          <a14:useLocalDpi xmlns:a14="http://schemas.microsoft.com/office/drawing/2010/main" val="0"/>
                        </a:ext>
                      </a:extLst>
                    </a:blip>
                    <a:stretch>
                      <a:fillRect/>
                    </a:stretch>
                  </pic:blipFill>
                  <pic:spPr>
                    <a:xfrm>
                      <a:off x="0" y="0"/>
                      <a:ext cx="2103120" cy="2532156"/>
                    </a:xfrm>
                    <a:prstGeom prst="rect">
                      <a:avLst/>
                    </a:prstGeom>
                  </pic:spPr>
                </pic:pic>
              </a:graphicData>
            </a:graphic>
          </wp:inline>
        </w:drawing>
      </w:r>
    </w:p>
    <w:p w14:paraId="2764EB05" w14:textId="2A1B9FE6" w:rsidR="00F366E2" w:rsidRDefault="00C540AB" w:rsidP="00B2495B">
      <w:pPr>
        <w:pStyle w:val="Caption"/>
      </w:pPr>
      <w:bookmarkStart w:id="135" w:name="_Toc63416220"/>
      <w:r>
        <w:t xml:space="preserve">Figure </w:t>
      </w:r>
      <w:r w:rsidR="004F4865">
        <w:fldChar w:fldCharType="begin"/>
      </w:r>
      <w:r w:rsidR="004F4865">
        <w:instrText xml:space="preserve"> SEQ Figure \* ARABIC </w:instrText>
      </w:r>
      <w:r w:rsidR="004F4865">
        <w:fldChar w:fldCharType="separate"/>
      </w:r>
      <w:r w:rsidR="00B65864">
        <w:rPr>
          <w:noProof/>
        </w:rPr>
        <w:t>30</w:t>
      </w:r>
      <w:r w:rsidR="004F4865">
        <w:rPr>
          <w:noProof/>
        </w:rPr>
        <w:fldChar w:fldCharType="end"/>
      </w:r>
      <w:r w:rsidRPr="00B2495B">
        <w:rPr>
          <w:color w:val="auto"/>
        </w:rPr>
        <w:t>.</w:t>
      </w:r>
      <w:r>
        <w:t xml:space="preserve"> Main Menu with Two Menu Items</w:t>
      </w:r>
      <w:bookmarkEnd w:id="135"/>
    </w:p>
    <w:p w14:paraId="2E0B49E0" w14:textId="02C4AA41" w:rsidR="002B09B8" w:rsidRDefault="00E56691" w:rsidP="00EB2D0F">
      <w:r>
        <w:t xml:space="preserve">The order </w:t>
      </w:r>
      <w:r w:rsidR="00B6037A">
        <w:t>by which</w:t>
      </w:r>
      <w:r>
        <w:t xml:space="preserve"> </w:t>
      </w:r>
      <w:r w:rsidR="04488E93">
        <w:t xml:space="preserve">the roles </w:t>
      </w:r>
      <w:r w:rsidR="2FF8DD93">
        <w:t>are listed</w:t>
      </w:r>
      <w:r w:rsidR="04488E93">
        <w:t xml:space="preserve"> in the </w:t>
      </w:r>
      <w:r>
        <w:t xml:space="preserve">menu </w:t>
      </w:r>
      <w:r w:rsidR="6DAAC7F8">
        <w:t>reflect</w:t>
      </w:r>
      <w:r w:rsidR="000A697A">
        <w:t>s</w:t>
      </w:r>
      <w:r w:rsidR="6DAAC7F8">
        <w:t xml:space="preserve"> the same order of the roles as they</w:t>
      </w:r>
      <w:r>
        <w:t xml:space="preserve"> </w:t>
      </w:r>
      <w:r w:rsidR="13BDB7DE">
        <w:t>appear to this user in the role assignment field</w:t>
      </w:r>
      <w:r w:rsidR="00F366E2">
        <w:t xml:space="preserve">. </w:t>
      </w:r>
      <w:r w:rsidR="003540CF">
        <w:t xml:space="preserve"> </w:t>
      </w:r>
    </w:p>
    <w:p w14:paraId="0E79C29B" w14:textId="6053B6DE" w:rsidR="00CA320F" w:rsidRDefault="000B2DF7" w:rsidP="00F578AE">
      <w:pPr>
        <w:pStyle w:val="Heading1"/>
      </w:pPr>
      <w:bookmarkStart w:id="136" w:name="_Toc63415264"/>
      <w:r>
        <w:t>Representativ</w:t>
      </w:r>
      <w:r w:rsidR="00D81912">
        <w:t>e User Interface</w:t>
      </w:r>
      <w:bookmarkEnd w:id="136"/>
    </w:p>
    <w:p w14:paraId="42481828" w14:textId="2A0EBA20" w:rsidR="003705D8" w:rsidRDefault="00987D0E" w:rsidP="003705D8">
      <w:r>
        <w:t xml:space="preserve">A </w:t>
      </w:r>
      <w:r w:rsidR="00D36071">
        <w:t>Customer Service R</w:t>
      </w:r>
      <w:r>
        <w:t>epresentative</w:t>
      </w:r>
      <w:r w:rsidR="004805C2">
        <w:t xml:space="preserve"> (CSR)</w:t>
      </w:r>
      <w:r>
        <w:t xml:space="preserve"> that </w:t>
      </w:r>
      <w:r w:rsidR="004C7819">
        <w:t>support</w:t>
      </w:r>
      <w:r w:rsidR="00473B4B">
        <w:t>s</w:t>
      </w:r>
      <w:r w:rsidR="004C7819">
        <w:t xml:space="preserve"> the </w:t>
      </w:r>
      <w:r w:rsidR="00F941EB">
        <w:t>DPM</w:t>
      </w:r>
      <w:r w:rsidR="004C7819">
        <w:t xml:space="preserve"> </w:t>
      </w:r>
      <w:r w:rsidR="00D36071">
        <w:t xml:space="preserve">processes should </w:t>
      </w:r>
      <w:r w:rsidR="7976C0DA">
        <w:t xml:space="preserve">be user assigned </w:t>
      </w:r>
      <w:r w:rsidR="00187D9C">
        <w:t xml:space="preserve">to a corporate role mapped to the Representative </w:t>
      </w:r>
      <w:r w:rsidR="00F941EB">
        <w:t>DPM</w:t>
      </w:r>
      <w:r w:rsidR="00187D9C">
        <w:t xml:space="preserve"> </w:t>
      </w:r>
      <w:r w:rsidR="00877D1B">
        <w:t xml:space="preserve">Application </w:t>
      </w:r>
      <w:r w:rsidR="00187D9C">
        <w:t xml:space="preserve">role. </w:t>
      </w:r>
    </w:p>
    <w:p w14:paraId="19159F35" w14:textId="1952A9F7" w:rsidR="003705D8" w:rsidRDefault="003705D8" w:rsidP="00D81912">
      <w:r>
        <w:t>A Representative can:</w:t>
      </w:r>
    </w:p>
    <w:p w14:paraId="134F1B3C" w14:textId="356A8711" w:rsidR="003705D8" w:rsidRDefault="003705D8" w:rsidP="003D6F34">
      <w:pPr>
        <w:pStyle w:val="ListParagraph"/>
        <w:numPr>
          <w:ilvl w:val="0"/>
          <w:numId w:val="2"/>
        </w:numPr>
      </w:pPr>
      <w:r>
        <w:t xml:space="preserve">Search for </w:t>
      </w:r>
      <w:r w:rsidR="004805C2">
        <w:t xml:space="preserve">previously submitted </w:t>
      </w:r>
      <w:r>
        <w:t>Request</w:t>
      </w:r>
      <w:r w:rsidR="000C6D31">
        <w:t>s</w:t>
      </w:r>
      <w:r>
        <w:t xml:space="preserve"> </w:t>
      </w:r>
    </w:p>
    <w:p w14:paraId="3BA6BA9E" w14:textId="04B784A5" w:rsidR="00387904" w:rsidRDefault="00387904" w:rsidP="003D6F34">
      <w:pPr>
        <w:pStyle w:val="ListParagraph"/>
        <w:numPr>
          <w:ilvl w:val="0"/>
          <w:numId w:val="2"/>
        </w:numPr>
      </w:pPr>
      <w:r>
        <w:t>Submit a new Request</w:t>
      </w:r>
    </w:p>
    <w:p w14:paraId="2C5E4058" w14:textId="77777777" w:rsidR="00C540AB" w:rsidRDefault="16686A29" w:rsidP="00B2495B">
      <w:pPr>
        <w:keepNext/>
      </w:pPr>
      <w:r>
        <w:rPr>
          <w:noProof/>
        </w:rPr>
        <w:drawing>
          <wp:inline distT="0" distB="0" distL="0" distR="0" wp14:anchorId="50258C0D" wp14:editId="4CE4448E">
            <wp:extent cx="2624667" cy="1193030"/>
            <wp:effectExtent l="0" t="0" r="4445" b="127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7">
                      <a:extLst>
                        <a:ext uri="{28A0092B-C50C-407E-A947-70E740481C1C}">
                          <a14:useLocalDpi xmlns:a14="http://schemas.microsoft.com/office/drawing/2010/main" val="0"/>
                        </a:ext>
                      </a:extLst>
                    </a:blip>
                    <a:stretch>
                      <a:fillRect/>
                    </a:stretch>
                  </pic:blipFill>
                  <pic:spPr>
                    <a:xfrm>
                      <a:off x="0" y="0"/>
                      <a:ext cx="2624667" cy="1193030"/>
                    </a:xfrm>
                    <a:prstGeom prst="rect">
                      <a:avLst/>
                    </a:prstGeom>
                  </pic:spPr>
                </pic:pic>
              </a:graphicData>
            </a:graphic>
          </wp:inline>
        </w:drawing>
      </w:r>
    </w:p>
    <w:p w14:paraId="0F685FEC" w14:textId="00D216B8" w:rsidR="009D26AF" w:rsidRDefault="00C540AB" w:rsidP="00B2495B">
      <w:pPr>
        <w:pStyle w:val="Caption"/>
      </w:pPr>
      <w:bookmarkStart w:id="137" w:name="_Toc63416221"/>
      <w:r>
        <w:t xml:space="preserve">Figure </w:t>
      </w:r>
      <w:r w:rsidR="004F4865">
        <w:fldChar w:fldCharType="begin"/>
      </w:r>
      <w:r w:rsidR="004F4865">
        <w:instrText xml:space="preserve"> SEQ Figure \* ARABIC </w:instrText>
      </w:r>
      <w:r w:rsidR="004F4865">
        <w:fldChar w:fldCharType="separate"/>
      </w:r>
      <w:r w:rsidR="00B65864">
        <w:rPr>
          <w:noProof/>
        </w:rPr>
        <w:t>31</w:t>
      </w:r>
      <w:r w:rsidR="004F4865">
        <w:rPr>
          <w:noProof/>
        </w:rPr>
        <w:fldChar w:fldCharType="end"/>
      </w:r>
      <w:r>
        <w:t>. Representative Menu</w:t>
      </w:r>
      <w:bookmarkEnd w:id="137"/>
    </w:p>
    <w:p w14:paraId="3631AAF3" w14:textId="7E365067" w:rsidR="00D14E0E" w:rsidRDefault="00D14E0E" w:rsidP="00D14E0E">
      <w:pPr>
        <w:pStyle w:val="Heading3"/>
      </w:pPr>
      <w:bookmarkStart w:id="138" w:name="_Toc63415265"/>
      <w:r>
        <w:t xml:space="preserve">Search </w:t>
      </w:r>
      <w:r w:rsidR="009D26AF">
        <w:t>a Request</w:t>
      </w:r>
      <w:bookmarkEnd w:id="138"/>
    </w:p>
    <w:p w14:paraId="659645B2" w14:textId="05044592" w:rsidR="00C57C6A" w:rsidRDefault="004805C2" w:rsidP="00D81912">
      <w:r>
        <w:t xml:space="preserve">Search a request from </w:t>
      </w:r>
      <w:r w:rsidR="009D7C57">
        <w:t xml:space="preserve">the Representative menu </w:t>
      </w:r>
      <w:r>
        <w:t xml:space="preserve">by </w:t>
      </w:r>
      <w:r w:rsidR="009D7C57">
        <w:t>select</w:t>
      </w:r>
      <w:r>
        <w:t>ing</w:t>
      </w:r>
      <w:r w:rsidR="009D7C57">
        <w:t xml:space="preserve"> the </w:t>
      </w:r>
      <w:r w:rsidR="001A053A">
        <w:t xml:space="preserve">“Requests List” menu option. The </w:t>
      </w:r>
      <w:r>
        <w:t xml:space="preserve">displayed </w:t>
      </w:r>
      <w:r w:rsidR="001A053A">
        <w:t xml:space="preserve">screen includes the list of </w:t>
      </w:r>
      <w:r w:rsidR="002F2A12">
        <w:t>existing requests and allows searching for a specific request based on multiple parameters.</w:t>
      </w:r>
    </w:p>
    <w:p w14:paraId="1A6C9A35" w14:textId="77777777" w:rsidR="00C540AB" w:rsidRDefault="59BAC61D">
      <w:pPr>
        <w:keepNext/>
      </w:pPr>
      <w:r>
        <w:rPr>
          <w:noProof/>
        </w:rPr>
        <w:lastRenderedPageBreak/>
        <w:drawing>
          <wp:inline distT="0" distB="0" distL="0" distR="0" wp14:anchorId="682CCB38" wp14:editId="41C57A02">
            <wp:extent cx="5418666" cy="2271672"/>
            <wp:effectExtent l="0" t="0" r="4445" b="190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8">
                      <a:extLst>
                        <a:ext uri="{28A0092B-C50C-407E-A947-70E740481C1C}">
                          <a14:useLocalDpi xmlns:a14="http://schemas.microsoft.com/office/drawing/2010/main" val="0"/>
                        </a:ext>
                      </a:extLst>
                    </a:blip>
                    <a:stretch>
                      <a:fillRect/>
                    </a:stretch>
                  </pic:blipFill>
                  <pic:spPr>
                    <a:xfrm>
                      <a:off x="0" y="0"/>
                      <a:ext cx="5418666" cy="2271672"/>
                    </a:xfrm>
                    <a:prstGeom prst="rect">
                      <a:avLst/>
                    </a:prstGeom>
                  </pic:spPr>
                </pic:pic>
              </a:graphicData>
            </a:graphic>
          </wp:inline>
        </w:drawing>
      </w:r>
    </w:p>
    <w:p w14:paraId="1192939D" w14:textId="16BE545B" w:rsidR="00133FC8" w:rsidRDefault="00C540AB">
      <w:pPr>
        <w:pStyle w:val="Caption"/>
      </w:pPr>
      <w:bookmarkStart w:id="139" w:name="_Toc63416222"/>
      <w:r>
        <w:t xml:space="preserve">Figure </w:t>
      </w:r>
      <w:r w:rsidR="004F4865">
        <w:fldChar w:fldCharType="begin"/>
      </w:r>
      <w:r w:rsidR="004F4865">
        <w:instrText xml:space="preserve"> SEQ Figure \* ARABIC </w:instrText>
      </w:r>
      <w:r w:rsidR="004F4865">
        <w:fldChar w:fldCharType="separate"/>
      </w:r>
      <w:r w:rsidR="00B65864">
        <w:rPr>
          <w:noProof/>
        </w:rPr>
        <w:t>32</w:t>
      </w:r>
      <w:r w:rsidR="004F4865">
        <w:rPr>
          <w:noProof/>
        </w:rPr>
        <w:fldChar w:fldCharType="end"/>
      </w:r>
      <w:r>
        <w:t>. Representative Search Request</w:t>
      </w:r>
      <w:bookmarkEnd w:id="139"/>
    </w:p>
    <w:tbl>
      <w:tblPr>
        <w:tblStyle w:val="TableGridLight1"/>
        <w:tblW w:w="0" w:type="auto"/>
        <w:tblInd w:w="720" w:type="dxa"/>
        <w:tblLook w:val="04A0" w:firstRow="1" w:lastRow="0" w:firstColumn="1" w:lastColumn="0" w:noHBand="0" w:noVBand="1"/>
      </w:tblPr>
      <w:tblGrid>
        <w:gridCol w:w="1272"/>
        <w:gridCol w:w="6649"/>
      </w:tblGrid>
      <w:tr w:rsidR="00933704" w14:paraId="571486DF" w14:textId="77777777" w:rsidTr="3DD4AA2A">
        <w:trPr>
          <w:cnfStyle w:val="100000000000" w:firstRow="1" w:lastRow="0" w:firstColumn="0" w:lastColumn="0" w:oddVBand="0" w:evenVBand="0" w:oddHBand="0" w:evenHBand="0" w:firstRowFirstColumn="0" w:firstRowLastColumn="0" w:lastRowFirstColumn="0" w:lastRowLastColumn="0"/>
        </w:trPr>
        <w:tc>
          <w:tcPr>
            <w:tcW w:w="1272" w:type="dxa"/>
          </w:tcPr>
          <w:p w14:paraId="7074EE1E" w14:textId="140C223D" w:rsidR="00933704" w:rsidRDefault="00933704" w:rsidP="00DD2170">
            <w:pPr>
              <w:ind w:left="0"/>
            </w:pPr>
            <w:r>
              <w:t>Column</w:t>
            </w:r>
          </w:p>
        </w:tc>
        <w:tc>
          <w:tcPr>
            <w:tcW w:w="6649" w:type="dxa"/>
          </w:tcPr>
          <w:p w14:paraId="39B104DE" w14:textId="77777777" w:rsidR="00933704" w:rsidRDefault="00933704" w:rsidP="00DD2170">
            <w:pPr>
              <w:ind w:left="0"/>
            </w:pPr>
            <w:r>
              <w:t>Description</w:t>
            </w:r>
          </w:p>
        </w:tc>
      </w:tr>
      <w:tr w:rsidR="00933704" w14:paraId="41CDCB8E" w14:textId="77777777" w:rsidTr="3DD4AA2A">
        <w:tc>
          <w:tcPr>
            <w:tcW w:w="1272" w:type="dxa"/>
          </w:tcPr>
          <w:p w14:paraId="49870B21" w14:textId="5BB4436A" w:rsidR="00933704" w:rsidRDefault="00933704" w:rsidP="00DD2170">
            <w:pPr>
              <w:ind w:left="0"/>
            </w:pPr>
            <w:r>
              <w:t>Request ID</w:t>
            </w:r>
          </w:p>
        </w:tc>
        <w:tc>
          <w:tcPr>
            <w:tcW w:w="6649" w:type="dxa"/>
          </w:tcPr>
          <w:p w14:paraId="35D8309D" w14:textId="05066A9C" w:rsidR="00933704" w:rsidRDefault="00933704" w:rsidP="00DD2170">
            <w:pPr>
              <w:ind w:left="0"/>
            </w:pPr>
            <w:r>
              <w:t>The unique identification of the request.</w:t>
            </w:r>
          </w:p>
        </w:tc>
      </w:tr>
      <w:tr w:rsidR="00933704" w14:paraId="5DCA3A5F" w14:textId="77777777" w:rsidTr="3DD4AA2A">
        <w:tc>
          <w:tcPr>
            <w:tcW w:w="1272" w:type="dxa"/>
          </w:tcPr>
          <w:p w14:paraId="0F06DC3B" w14:textId="1DCE6DC4" w:rsidR="00933704" w:rsidRDefault="00933704" w:rsidP="00DD2170">
            <w:pPr>
              <w:ind w:left="0"/>
            </w:pPr>
            <w:r>
              <w:t>Regulation</w:t>
            </w:r>
          </w:p>
        </w:tc>
        <w:tc>
          <w:tcPr>
            <w:tcW w:w="6649" w:type="dxa"/>
          </w:tcPr>
          <w:p w14:paraId="28D71195" w14:textId="6A43A615" w:rsidR="00933704" w:rsidRDefault="00933704" w:rsidP="00DD2170">
            <w:pPr>
              <w:ind w:left="0"/>
            </w:pPr>
            <w:r>
              <w:t xml:space="preserve">The Regulation </w:t>
            </w:r>
            <w:r w:rsidR="004805C2">
              <w:t xml:space="preserve">for which </w:t>
            </w:r>
            <w:r>
              <w:t>this request was created</w:t>
            </w:r>
            <w:r w:rsidR="00F176D4">
              <w:t>.</w:t>
            </w:r>
          </w:p>
        </w:tc>
      </w:tr>
      <w:tr w:rsidR="00933704" w14:paraId="74D465A7" w14:textId="77777777" w:rsidTr="3DD4AA2A">
        <w:tc>
          <w:tcPr>
            <w:tcW w:w="1272" w:type="dxa"/>
          </w:tcPr>
          <w:p w14:paraId="322E4606" w14:textId="2453FEC2" w:rsidR="00933704" w:rsidRDefault="00627CEB" w:rsidP="00DD2170">
            <w:pPr>
              <w:ind w:left="0"/>
            </w:pPr>
            <w:r>
              <w:t>Activity</w:t>
            </w:r>
          </w:p>
        </w:tc>
        <w:tc>
          <w:tcPr>
            <w:tcW w:w="6649" w:type="dxa"/>
          </w:tcPr>
          <w:p w14:paraId="41EE7A3E" w14:textId="404757BC" w:rsidR="00933704" w:rsidRDefault="00933704" w:rsidP="00DD2170">
            <w:pPr>
              <w:ind w:left="0"/>
            </w:pPr>
            <w:r>
              <w:t xml:space="preserve">The </w:t>
            </w:r>
            <w:r w:rsidR="00627CEB">
              <w:t>Activity</w:t>
            </w:r>
            <w:r>
              <w:t xml:space="preserve"> this </w:t>
            </w:r>
            <w:r w:rsidR="00F176D4">
              <w:t>R</w:t>
            </w:r>
            <w:r>
              <w:t xml:space="preserve">equest </w:t>
            </w:r>
            <w:r w:rsidR="00FA56C3">
              <w:t>executes</w:t>
            </w:r>
            <w:r w:rsidR="00F176D4">
              <w:t xml:space="preserve">. </w:t>
            </w:r>
          </w:p>
        </w:tc>
      </w:tr>
      <w:tr w:rsidR="00933704" w14:paraId="57B32A61" w14:textId="77777777" w:rsidTr="3DD4AA2A">
        <w:tc>
          <w:tcPr>
            <w:tcW w:w="1272" w:type="dxa"/>
          </w:tcPr>
          <w:p w14:paraId="134C9C4D" w14:textId="4F8B8E3A" w:rsidR="00933704" w:rsidRDefault="00F176D4" w:rsidP="00DD2170">
            <w:pPr>
              <w:ind w:left="0"/>
            </w:pPr>
            <w:r>
              <w:t>Status</w:t>
            </w:r>
          </w:p>
        </w:tc>
        <w:tc>
          <w:tcPr>
            <w:tcW w:w="6649" w:type="dxa"/>
          </w:tcPr>
          <w:p w14:paraId="25FC3612" w14:textId="6B5C6958" w:rsidR="00933704" w:rsidRDefault="23B7134B" w:rsidP="00DD2170">
            <w:pPr>
              <w:ind w:left="0"/>
            </w:pPr>
            <w:r>
              <w:t>The Request status. Values may be: In Progress, Completed, Stopped. A Stopped Request is a Request</w:t>
            </w:r>
            <w:r w:rsidR="004805C2">
              <w:t>,</w:t>
            </w:r>
            <w:r>
              <w:t xml:space="preserve"> </w:t>
            </w:r>
            <w:r w:rsidR="07F1BD10">
              <w:t>during its execution the system identified</w:t>
            </w:r>
            <w:r w:rsidR="13D94247">
              <w:t xml:space="preserve"> </w:t>
            </w:r>
            <w:r w:rsidR="007F2953">
              <w:t xml:space="preserve">it should stop </w:t>
            </w:r>
            <w:r w:rsidR="13D94247">
              <w:t>the request</w:t>
            </w:r>
            <w:r w:rsidR="004805C2">
              <w:t xml:space="preserve"> </w:t>
            </w:r>
            <w:r w:rsidR="07F1BD10">
              <w:t>execution. For example, if there is a validation</w:t>
            </w:r>
            <w:r w:rsidR="004805C2">
              <w:t>,</w:t>
            </w:r>
            <w:r w:rsidR="07F1BD10">
              <w:t xml:space="preserve"> the same customer cannot open two equal Requests, a</w:t>
            </w:r>
            <w:ins w:id="140" w:author="Adi Dinur" w:date="2021-02-10T07:16:00Z">
              <w:r w:rsidR="005F19B3">
                <w:t>nd</w:t>
              </w:r>
            </w:ins>
            <w:del w:id="141" w:author="Adi Dinur" w:date="2021-02-10T07:16:00Z">
              <w:r w:rsidR="5A99BF93" w:rsidDel="005F19B3">
                <w:delText>s</w:delText>
              </w:r>
            </w:del>
            <w:r w:rsidR="07F1BD10">
              <w:t xml:space="preserve"> there is already a</w:t>
            </w:r>
            <w:r w:rsidR="6F828476">
              <w:t>n</w:t>
            </w:r>
            <w:r w:rsidR="7BA2E5A0">
              <w:t xml:space="preserve"> in-progress</w:t>
            </w:r>
            <w:r w:rsidR="07F1BD10">
              <w:t xml:space="preserve"> Request for this same customer and </w:t>
            </w:r>
            <w:r w:rsidR="00627CEB">
              <w:t>Activity</w:t>
            </w:r>
            <w:r w:rsidR="552623FB">
              <w:t>.</w:t>
            </w:r>
            <w:r w:rsidR="07F1BD10">
              <w:t xml:space="preserve"> </w:t>
            </w:r>
          </w:p>
        </w:tc>
      </w:tr>
      <w:tr w:rsidR="00933704" w14:paraId="6446EEE3" w14:textId="77777777" w:rsidTr="3DD4AA2A">
        <w:tc>
          <w:tcPr>
            <w:tcW w:w="1272" w:type="dxa"/>
          </w:tcPr>
          <w:p w14:paraId="0F6D9CEA" w14:textId="365A6305" w:rsidR="00933704" w:rsidRDefault="00DC153C" w:rsidP="00DD2170">
            <w:pPr>
              <w:ind w:left="0"/>
            </w:pPr>
            <w:r>
              <w:t>Created</w:t>
            </w:r>
          </w:p>
        </w:tc>
        <w:tc>
          <w:tcPr>
            <w:tcW w:w="6649" w:type="dxa"/>
          </w:tcPr>
          <w:p w14:paraId="7FBBD77E" w14:textId="723F4D17" w:rsidR="00933704" w:rsidRDefault="00DC153C" w:rsidP="00DD2170">
            <w:pPr>
              <w:ind w:left="0"/>
            </w:pPr>
            <w:r>
              <w:t>The date and time that the Request was submitted.</w:t>
            </w:r>
          </w:p>
        </w:tc>
      </w:tr>
      <w:tr w:rsidR="00DC153C" w14:paraId="2BC7592F" w14:textId="77777777" w:rsidTr="3DD4AA2A">
        <w:tc>
          <w:tcPr>
            <w:tcW w:w="1272" w:type="dxa"/>
          </w:tcPr>
          <w:p w14:paraId="485A13AB" w14:textId="4693DECB" w:rsidR="00DC153C" w:rsidRDefault="00DC153C" w:rsidP="00DD2170">
            <w:pPr>
              <w:ind w:left="0"/>
            </w:pPr>
            <w:r>
              <w:t>Completed</w:t>
            </w:r>
          </w:p>
        </w:tc>
        <w:tc>
          <w:tcPr>
            <w:tcW w:w="6649" w:type="dxa"/>
          </w:tcPr>
          <w:p w14:paraId="42B16DA0" w14:textId="468E9930" w:rsidR="00DC153C" w:rsidRDefault="00DC153C" w:rsidP="00DD2170">
            <w:pPr>
              <w:ind w:left="0"/>
            </w:pPr>
            <w:r>
              <w:t>The date and time that the Request was completed (completed requests only).</w:t>
            </w:r>
          </w:p>
        </w:tc>
      </w:tr>
    </w:tbl>
    <w:p w14:paraId="04765CCA" w14:textId="77777777" w:rsidR="00B44F79" w:rsidRDefault="00B44F79" w:rsidP="00D81912"/>
    <w:p w14:paraId="21316D0E" w14:textId="4A43E397" w:rsidR="00F97A90" w:rsidRDefault="00706C34" w:rsidP="00D81912">
      <w:r>
        <w:t>For the search criteria</w:t>
      </w:r>
      <w:r w:rsidR="0025387B">
        <w:t xml:space="preserve"> </w:t>
      </w:r>
      <w:r w:rsidR="00CC5C75">
        <w:t xml:space="preserve">selected by a drop-down list or </w:t>
      </w:r>
      <w:r w:rsidR="004805C2">
        <w:t xml:space="preserve">by </w:t>
      </w:r>
      <w:r w:rsidR="00CC5C75">
        <w:t>selecting a date</w:t>
      </w:r>
      <w:r w:rsidR="00E22ED1">
        <w:t>:</w:t>
      </w:r>
      <w:r w:rsidR="00CC5C75">
        <w:t xml:space="preserve"> </w:t>
      </w:r>
      <w:r w:rsidR="00BF02A6">
        <w:t xml:space="preserve">Regulation, </w:t>
      </w:r>
      <w:r w:rsidR="00627CEB">
        <w:t>Activity</w:t>
      </w:r>
      <w:r w:rsidR="00BF02A6">
        <w:t>, Request Status</w:t>
      </w:r>
      <w:r w:rsidR="001D7509">
        <w:t xml:space="preserve">, </w:t>
      </w:r>
      <w:r w:rsidR="00CC5C75">
        <w:t xml:space="preserve">Created and Completed – the search is executed </w:t>
      </w:r>
      <w:r w:rsidR="004805C2">
        <w:t xml:space="preserve">upon a value selected. </w:t>
      </w:r>
    </w:p>
    <w:p w14:paraId="22260681" w14:textId="04E6D7A8" w:rsidR="00706C34" w:rsidRDefault="00706C34" w:rsidP="00D81912">
      <w:r>
        <w:t xml:space="preserve">For the search criteria </w:t>
      </w:r>
      <w:r w:rsidR="004805C2">
        <w:t>entry field</w:t>
      </w:r>
      <w:r w:rsidR="00BF173B">
        <w:t>s</w:t>
      </w:r>
      <w:r w:rsidR="006940C6">
        <w:t xml:space="preserve"> Customer ID and Request ID</w:t>
      </w:r>
      <w:r>
        <w:t xml:space="preserve">: </w:t>
      </w:r>
      <w:r w:rsidR="004805C2">
        <w:t xml:space="preserve">typing </w:t>
      </w:r>
      <w:r w:rsidR="00133CF5">
        <w:t xml:space="preserve">in </w:t>
      </w:r>
      <w:r w:rsidR="004805C2">
        <w:t xml:space="preserve">either the </w:t>
      </w:r>
      <w:r>
        <w:t>customer ID and Request ID</w:t>
      </w:r>
      <w:r w:rsidR="00C2014F">
        <w:t xml:space="preserve">, </w:t>
      </w:r>
      <w:r w:rsidR="00857EF4">
        <w:t xml:space="preserve">the search is invoked </w:t>
      </w:r>
      <w:r w:rsidR="004805C2">
        <w:t xml:space="preserve">upon the first three stated characters or more. </w:t>
      </w:r>
      <w:r w:rsidR="00857EF4">
        <w:t xml:space="preserve"> </w:t>
      </w:r>
    </w:p>
    <w:p w14:paraId="7A9AB358" w14:textId="5BC67935" w:rsidR="003724DA" w:rsidRDefault="003724DA" w:rsidP="00D81912">
      <w:r>
        <w:t>Once the search results</w:t>
      </w:r>
      <w:r w:rsidR="00172AB6">
        <w:t xml:space="preserve"> are presented, the representative can view further details of a specific request by clicking the row of this request:</w:t>
      </w:r>
    </w:p>
    <w:p w14:paraId="3C3DBF37" w14:textId="77777777" w:rsidR="007C0C41" w:rsidRDefault="0C9787D9">
      <w:pPr>
        <w:keepNext/>
      </w:pPr>
      <w:r>
        <w:rPr>
          <w:noProof/>
        </w:rPr>
        <w:lastRenderedPageBreak/>
        <w:drawing>
          <wp:inline distT="0" distB="0" distL="0" distR="0" wp14:anchorId="4EE86B3E" wp14:editId="2761DDEF">
            <wp:extent cx="3489972" cy="3552613"/>
            <wp:effectExtent l="0" t="0" r="2540" b="381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9">
                      <a:extLst>
                        <a:ext uri="{28A0092B-C50C-407E-A947-70E740481C1C}">
                          <a14:useLocalDpi xmlns:a14="http://schemas.microsoft.com/office/drawing/2010/main" val="0"/>
                        </a:ext>
                      </a:extLst>
                    </a:blip>
                    <a:stretch>
                      <a:fillRect/>
                    </a:stretch>
                  </pic:blipFill>
                  <pic:spPr>
                    <a:xfrm>
                      <a:off x="0" y="0"/>
                      <a:ext cx="3489972" cy="3552613"/>
                    </a:xfrm>
                    <a:prstGeom prst="rect">
                      <a:avLst/>
                    </a:prstGeom>
                  </pic:spPr>
                </pic:pic>
              </a:graphicData>
            </a:graphic>
          </wp:inline>
        </w:drawing>
      </w:r>
    </w:p>
    <w:p w14:paraId="3BB85401" w14:textId="1EB6F3CA" w:rsidR="00172AB6" w:rsidRDefault="007C0C41">
      <w:pPr>
        <w:pStyle w:val="Caption"/>
      </w:pPr>
      <w:bookmarkStart w:id="142" w:name="_Toc63416223"/>
      <w:r>
        <w:t xml:space="preserve">Figure </w:t>
      </w:r>
      <w:r w:rsidR="004F4865">
        <w:fldChar w:fldCharType="begin"/>
      </w:r>
      <w:r w:rsidR="004F4865">
        <w:instrText xml:space="preserve"> SEQ Figure \* ARABIC </w:instrText>
      </w:r>
      <w:r w:rsidR="004F4865">
        <w:fldChar w:fldCharType="separate"/>
      </w:r>
      <w:r w:rsidR="00B65864">
        <w:rPr>
          <w:noProof/>
        </w:rPr>
        <w:t>33</w:t>
      </w:r>
      <w:r w:rsidR="004F4865">
        <w:rPr>
          <w:noProof/>
        </w:rPr>
        <w:fldChar w:fldCharType="end"/>
      </w:r>
      <w:r>
        <w:t>. Request Details</w:t>
      </w:r>
      <w:bookmarkEnd w:id="142"/>
    </w:p>
    <w:tbl>
      <w:tblPr>
        <w:tblStyle w:val="TableGridLight1"/>
        <w:tblW w:w="0" w:type="auto"/>
        <w:tblInd w:w="720" w:type="dxa"/>
        <w:tblLook w:val="04A0" w:firstRow="1" w:lastRow="0" w:firstColumn="1" w:lastColumn="0" w:noHBand="0" w:noVBand="1"/>
      </w:tblPr>
      <w:tblGrid>
        <w:gridCol w:w="1543"/>
        <w:gridCol w:w="6378"/>
      </w:tblGrid>
      <w:tr w:rsidR="00C85722" w14:paraId="5D0D5D83" w14:textId="77777777" w:rsidTr="002D6BAB">
        <w:trPr>
          <w:cnfStyle w:val="100000000000" w:firstRow="1" w:lastRow="0" w:firstColumn="0" w:lastColumn="0" w:oddVBand="0" w:evenVBand="0" w:oddHBand="0" w:evenHBand="0" w:firstRowFirstColumn="0" w:firstRowLastColumn="0" w:lastRowFirstColumn="0" w:lastRowLastColumn="0"/>
        </w:trPr>
        <w:tc>
          <w:tcPr>
            <w:tcW w:w="1543" w:type="dxa"/>
          </w:tcPr>
          <w:p w14:paraId="51AF5BE0" w14:textId="486B3DD6" w:rsidR="00C85722" w:rsidRDefault="00C85722" w:rsidP="00DD2170">
            <w:pPr>
              <w:ind w:left="0"/>
            </w:pPr>
            <w:r>
              <w:t>Field</w:t>
            </w:r>
          </w:p>
        </w:tc>
        <w:tc>
          <w:tcPr>
            <w:tcW w:w="6378" w:type="dxa"/>
          </w:tcPr>
          <w:p w14:paraId="4F647C9C" w14:textId="77777777" w:rsidR="00C85722" w:rsidRDefault="00C85722" w:rsidP="00DD2170">
            <w:pPr>
              <w:ind w:left="0"/>
            </w:pPr>
            <w:r>
              <w:t>Description</w:t>
            </w:r>
          </w:p>
        </w:tc>
      </w:tr>
      <w:tr w:rsidR="00C85722" w14:paraId="3D032269" w14:textId="77777777" w:rsidTr="002D6BAB">
        <w:tc>
          <w:tcPr>
            <w:tcW w:w="1543" w:type="dxa"/>
          </w:tcPr>
          <w:p w14:paraId="64C9598F" w14:textId="77777777" w:rsidR="00C85722" w:rsidRDefault="00C85722" w:rsidP="002D6BAB">
            <w:pPr>
              <w:ind w:left="0"/>
              <w:jc w:val="left"/>
            </w:pPr>
            <w:r>
              <w:t>Request ID</w:t>
            </w:r>
          </w:p>
        </w:tc>
        <w:tc>
          <w:tcPr>
            <w:tcW w:w="6378" w:type="dxa"/>
          </w:tcPr>
          <w:p w14:paraId="1B7D9D2A" w14:textId="77777777" w:rsidR="00C85722" w:rsidRDefault="00C85722" w:rsidP="00DD2170">
            <w:pPr>
              <w:ind w:left="0"/>
            </w:pPr>
            <w:r>
              <w:t>The unique identification of the request.</w:t>
            </w:r>
          </w:p>
        </w:tc>
      </w:tr>
      <w:tr w:rsidR="00C85722" w14:paraId="2B5ACA75" w14:textId="77777777" w:rsidTr="002D6BAB">
        <w:tc>
          <w:tcPr>
            <w:tcW w:w="1543" w:type="dxa"/>
          </w:tcPr>
          <w:p w14:paraId="3C4BDAEE" w14:textId="5DD040F0" w:rsidR="00C85722" w:rsidRDefault="00C85722" w:rsidP="002D6BAB">
            <w:pPr>
              <w:ind w:left="0"/>
              <w:jc w:val="left"/>
            </w:pPr>
            <w:r>
              <w:t>Regulation name</w:t>
            </w:r>
          </w:p>
        </w:tc>
        <w:tc>
          <w:tcPr>
            <w:tcW w:w="6378" w:type="dxa"/>
          </w:tcPr>
          <w:p w14:paraId="451AAC8F" w14:textId="3B2161B9" w:rsidR="00C85722" w:rsidRDefault="00C85722" w:rsidP="00DD2170">
            <w:pPr>
              <w:ind w:left="0"/>
            </w:pPr>
            <w:r>
              <w:t xml:space="preserve">The Regulation </w:t>
            </w:r>
            <w:r w:rsidR="004805C2">
              <w:t xml:space="preserve">for which the request </w:t>
            </w:r>
            <w:r>
              <w:t>was created.</w:t>
            </w:r>
          </w:p>
        </w:tc>
      </w:tr>
      <w:tr w:rsidR="00C85722" w14:paraId="14EEC098" w14:textId="77777777" w:rsidTr="002D6BAB">
        <w:tc>
          <w:tcPr>
            <w:tcW w:w="1543" w:type="dxa"/>
          </w:tcPr>
          <w:p w14:paraId="5515C28B" w14:textId="0C6ED076" w:rsidR="00C85722" w:rsidRDefault="00627CEB" w:rsidP="002D6BAB">
            <w:pPr>
              <w:ind w:left="0"/>
              <w:jc w:val="left"/>
            </w:pPr>
            <w:r>
              <w:t>Activity</w:t>
            </w:r>
            <w:r w:rsidR="00C85722">
              <w:t xml:space="preserve"> name</w:t>
            </w:r>
          </w:p>
        </w:tc>
        <w:tc>
          <w:tcPr>
            <w:tcW w:w="6378" w:type="dxa"/>
          </w:tcPr>
          <w:p w14:paraId="3ED538BF" w14:textId="0AAEBA78" w:rsidR="00C85722" w:rsidRDefault="00C85722" w:rsidP="00DD2170">
            <w:pPr>
              <w:ind w:left="0"/>
            </w:pPr>
            <w:r>
              <w:t xml:space="preserve">The </w:t>
            </w:r>
            <w:r w:rsidR="00627CEB">
              <w:t>Activity</w:t>
            </w:r>
            <w:r>
              <w:t xml:space="preserve"> this Request </w:t>
            </w:r>
            <w:r w:rsidR="002549B0">
              <w:t>executes</w:t>
            </w:r>
            <w:r>
              <w:t xml:space="preserve">. </w:t>
            </w:r>
          </w:p>
        </w:tc>
      </w:tr>
      <w:tr w:rsidR="00C85722" w14:paraId="20ED14B9" w14:textId="77777777" w:rsidTr="002D6BAB">
        <w:tc>
          <w:tcPr>
            <w:tcW w:w="1543" w:type="dxa"/>
          </w:tcPr>
          <w:p w14:paraId="265F4C74" w14:textId="7B58E241" w:rsidR="00C85722" w:rsidRDefault="00C85722" w:rsidP="002D6BAB">
            <w:pPr>
              <w:ind w:left="0"/>
              <w:jc w:val="left"/>
            </w:pPr>
            <w:r>
              <w:t>Request Status</w:t>
            </w:r>
          </w:p>
        </w:tc>
        <w:tc>
          <w:tcPr>
            <w:tcW w:w="6378" w:type="dxa"/>
          </w:tcPr>
          <w:p w14:paraId="3104D1B0" w14:textId="31A6CE0B" w:rsidR="00C85722" w:rsidRDefault="00C85722" w:rsidP="00DD2170">
            <w:pPr>
              <w:ind w:left="0"/>
            </w:pPr>
            <w:r>
              <w:t>The Request status.</w:t>
            </w:r>
          </w:p>
        </w:tc>
      </w:tr>
      <w:tr w:rsidR="00C85722" w14:paraId="7047F49E" w14:textId="77777777" w:rsidTr="002D6BAB">
        <w:tc>
          <w:tcPr>
            <w:tcW w:w="1543" w:type="dxa"/>
          </w:tcPr>
          <w:p w14:paraId="4240B122" w14:textId="59DBAF36" w:rsidR="00C85722" w:rsidRDefault="00C85722" w:rsidP="002D6BAB">
            <w:pPr>
              <w:ind w:left="0"/>
              <w:jc w:val="left"/>
            </w:pPr>
            <w:r>
              <w:t>Created on</w:t>
            </w:r>
          </w:p>
        </w:tc>
        <w:tc>
          <w:tcPr>
            <w:tcW w:w="6378" w:type="dxa"/>
          </w:tcPr>
          <w:p w14:paraId="46D83A78" w14:textId="6C345346" w:rsidR="00C85722" w:rsidRDefault="00C85722" w:rsidP="00DD2170">
            <w:pPr>
              <w:ind w:left="0"/>
            </w:pPr>
            <w:r>
              <w:t>The date and time the Request was submitted.</w:t>
            </w:r>
          </w:p>
        </w:tc>
      </w:tr>
      <w:tr w:rsidR="00C85722" w14:paraId="6D5D5C32" w14:textId="77777777" w:rsidTr="002D6BAB">
        <w:tc>
          <w:tcPr>
            <w:tcW w:w="1543" w:type="dxa"/>
          </w:tcPr>
          <w:p w14:paraId="1380483D" w14:textId="39AD0C10" w:rsidR="00C85722" w:rsidRDefault="00C85722" w:rsidP="002D6BAB">
            <w:pPr>
              <w:ind w:left="0"/>
              <w:jc w:val="left"/>
            </w:pPr>
            <w:r>
              <w:t>Last Update Date</w:t>
            </w:r>
          </w:p>
        </w:tc>
        <w:tc>
          <w:tcPr>
            <w:tcW w:w="6378" w:type="dxa"/>
          </w:tcPr>
          <w:p w14:paraId="3B6002EF" w14:textId="722A7183" w:rsidR="00C85722" w:rsidRDefault="00C85722" w:rsidP="00DD2170">
            <w:pPr>
              <w:ind w:left="0"/>
            </w:pPr>
            <w:r>
              <w:t>The last time this request was updated</w:t>
            </w:r>
            <w:r w:rsidR="0024783C">
              <w:t xml:space="preserve">. The Request is updated as its execution is progressing – so this date indicates the last date that a Task was executed in the Flow </w:t>
            </w:r>
            <w:r w:rsidR="008E268B">
              <w:t>fulfilling</w:t>
            </w:r>
            <w:r w:rsidR="0024783C">
              <w:t xml:space="preserve"> this </w:t>
            </w:r>
            <w:r w:rsidR="00D477FE">
              <w:t>Request</w:t>
            </w:r>
            <w:r w:rsidR="008E268B">
              <w:t>.</w:t>
            </w:r>
          </w:p>
        </w:tc>
      </w:tr>
      <w:tr w:rsidR="00C85722" w14:paraId="75F8B22E" w14:textId="77777777" w:rsidTr="002D6BAB">
        <w:tc>
          <w:tcPr>
            <w:tcW w:w="1543" w:type="dxa"/>
          </w:tcPr>
          <w:p w14:paraId="1FC6F3DF" w14:textId="7E90F0F7" w:rsidR="00C85722" w:rsidRDefault="008E268B" w:rsidP="002D6BAB">
            <w:pPr>
              <w:ind w:left="0"/>
              <w:jc w:val="left"/>
            </w:pPr>
            <w:r>
              <w:t xml:space="preserve">Estimated completion in </w:t>
            </w:r>
          </w:p>
        </w:tc>
        <w:tc>
          <w:tcPr>
            <w:tcW w:w="6378" w:type="dxa"/>
          </w:tcPr>
          <w:p w14:paraId="2E866C62" w14:textId="4D95792D" w:rsidR="00C85722" w:rsidRDefault="00C85722" w:rsidP="00DD2170">
            <w:pPr>
              <w:ind w:left="0"/>
            </w:pPr>
            <w:r>
              <w:t xml:space="preserve">The </w:t>
            </w:r>
            <w:r w:rsidR="00E657E8">
              <w:t xml:space="preserve">number of days the request is expected to </w:t>
            </w:r>
            <w:r>
              <w:t>complete.</w:t>
            </w:r>
            <w:r w:rsidR="00E657E8">
              <w:t xml:space="preserve"> The number of days</w:t>
            </w:r>
            <w:r w:rsidR="008508F4">
              <w:t xml:space="preserve"> calculation</w:t>
            </w:r>
            <w:r w:rsidR="00E657E8">
              <w:t xml:space="preserve"> is based on the Request </w:t>
            </w:r>
            <w:r w:rsidR="0049297F">
              <w:t>creation</w:t>
            </w:r>
            <w:r w:rsidR="00E657E8">
              <w:t xml:space="preserve"> date and</w:t>
            </w:r>
            <w:r w:rsidR="0049297F">
              <w:t xml:space="preserve"> the </w:t>
            </w:r>
            <w:r w:rsidR="00627CEB">
              <w:t>Activity</w:t>
            </w:r>
            <w:r w:rsidR="0049297F">
              <w:t xml:space="preserve"> SLA.</w:t>
            </w:r>
            <w:r w:rsidR="00E657E8">
              <w:t xml:space="preserve"> </w:t>
            </w:r>
          </w:p>
        </w:tc>
      </w:tr>
      <w:tr w:rsidR="00C85722" w14:paraId="5542A59F" w14:textId="77777777" w:rsidTr="002D6BAB">
        <w:tc>
          <w:tcPr>
            <w:tcW w:w="1543" w:type="dxa"/>
          </w:tcPr>
          <w:p w14:paraId="6AB02C94" w14:textId="2CDCB67C" w:rsidR="00C85722" w:rsidRDefault="0049297F" w:rsidP="002D6BAB">
            <w:pPr>
              <w:ind w:left="0"/>
              <w:jc w:val="left"/>
            </w:pPr>
            <w:r>
              <w:t>Extended</w:t>
            </w:r>
          </w:p>
        </w:tc>
        <w:tc>
          <w:tcPr>
            <w:tcW w:w="6378" w:type="dxa"/>
          </w:tcPr>
          <w:p w14:paraId="03AB149E" w14:textId="1D91DC25" w:rsidR="00C85722" w:rsidRDefault="003B1DE0" w:rsidP="00DD2170">
            <w:pPr>
              <w:ind w:left="0"/>
            </w:pPr>
            <w:r>
              <w:t>Indicates if the</w:t>
            </w:r>
            <w:r w:rsidR="005E0D4E">
              <w:t xml:space="preserve"> Request SLA was extended. The values are true/false</w:t>
            </w:r>
            <w:r>
              <w:t xml:space="preserve"> </w:t>
            </w:r>
          </w:p>
        </w:tc>
      </w:tr>
      <w:tr w:rsidR="005E0D4E" w14:paraId="1DB40F60" w14:textId="77777777" w:rsidTr="002D6BAB">
        <w:tc>
          <w:tcPr>
            <w:tcW w:w="1543" w:type="dxa"/>
          </w:tcPr>
          <w:p w14:paraId="43F36E1C" w14:textId="45C30D8B" w:rsidR="005E0D4E" w:rsidRDefault="005E0D4E" w:rsidP="002D6BAB">
            <w:pPr>
              <w:ind w:left="0"/>
              <w:jc w:val="left"/>
            </w:pPr>
            <w:r>
              <w:t>Extendable</w:t>
            </w:r>
          </w:p>
        </w:tc>
        <w:tc>
          <w:tcPr>
            <w:tcW w:w="6378" w:type="dxa"/>
          </w:tcPr>
          <w:p w14:paraId="6CD40AED" w14:textId="79B3B965" w:rsidR="005E0D4E" w:rsidRDefault="005E0D4E" w:rsidP="00DD2170">
            <w:pPr>
              <w:ind w:left="0"/>
            </w:pPr>
            <w:r>
              <w:t xml:space="preserve">Indicates if the Request </w:t>
            </w:r>
            <w:r w:rsidR="00001068">
              <w:t xml:space="preserve">SLA can be </w:t>
            </w:r>
            <w:r>
              <w:t>extended</w:t>
            </w:r>
            <w:r w:rsidR="00001068">
              <w:t xml:space="preserve">. This depends on the configuration of the </w:t>
            </w:r>
            <w:r w:rsidR="00627CEB">
              <w:t>Activity</w:t>
            </w:r>
            <w:r w:rsidR="00001068">
              <w:t xml:space="preserve"> </w:t>
            </w:r>
            <w:r w:rsidR="006D08F2">
              <w:t>of</w:t>
            </w:r>
            <w:r w:rsidR="00001068">
              <w:t xml:space="preserve"> this tas</w:t>
            </w:r>
            <w:r w:rsidR="006D08F2">
              <w:t>k.</w:t>
            </w:r>
          </w:p>
        </w:tc>
      </w:tr>
    </w:tbl>
    <w:p w14:paraId="40D54DDE" w14:textId="4C508BAE" w:rsidR="00DC153C" w:rsidRPr="00DC153C" w:rsidRDefault="00DC153C" w:rsidP="00710C4D">
      <w:pPr>
        <w:ind w:left="0"/>
      </w:pPr>
    </w:p>
    <w:p w14:paraId="0556915B" w14:textId="1DF93768" w:rsidR="00F97A90" w:rsidRDefault="00620960" w:rsidP="00620960">
      <w:pPr>
        <w:pStyle w:val="Heading3"/>
      </w:pPr>
      <w:bookmarkStart w:id="143" w:name="_Toc63415266"/>
      <w:r>
        <w:t>Submit a Request</w:t>
      </w:r>
      <w:bookmarkEnd w:id="143"/>
    </w:p>
    <w:p w14:paraId="7CCF575C" w14:textId="29ECC3CA" w:rsidR="00620960" w:rsidRDefault="00620960" w:rsidP="00620960">
      <w:r>
        <w:t>A representative can submit a request on behalf of a customer, using the “Submit a Request” button located on the search screen</w:t>
      </w:r>
      <w:r w:rsidR="008508F4">
        <w:t>,</w:t>
      </w:r>
      <w:r>
        <w:t xml:space="preserve"> or by using the menu on the left. </w:t>
      </w:r>
      <w:r w:rsidR="00307136">
        <w:t>The list of requests</w:t>
      </w:r>
      <w:r w:rsidR="008508F4">
        <w:t xml:space="preserve"> by</w:t>
      </w:r>
      <w:r w:rsidR="00307136">
        <w:t xml:space="preserve"> type and the information </w:t>
      </w:r>
      <w:r w:rsidR="008508F4">
        <w:t xml:space="preserve">to </w:t>
      </w:r>
      <w:r w:rsidR="00307136">
        <w:t xml:space="preserve">be provided for each of </w:t>
      </w:r>
      <w:r w:rsidR="008508F4">
        <w:t xml:space="preserve">request, </w:t>
      </w:r>
      <w:r w:rsidR="00307136">
        <w:t xml:space="preserve">is defined by implementation using the </w:t>
      </w:r>
      <w:r w:rsidR="00627CEB">
        <w:t>Admin</w:t>
      </w:r>
      <w:r w:rsidR="00307136">
        <w:t xml:space="preserve"> module.</w:t>
      </w:r>
    </w:p>
    <w:p w14:paraId="0E9DB942" w14:textId="77777777" w:rsidR="00D66FC2" w:rsidRDefault="591E412E">
      <w:pPr>
        <w:keepNext/>
      </w:pPr>
      <w:r>
        <w:rPr>
          <w:noProof/>
        </w:rPr>
        <w:lastRenderedPageBreak/>
        <w:drawing>
          <wp:inline distT="0" distB="0" distL="0" distR="0" wp14:anchorId="3EB5B6BC" wp14:editId="4985D010">
            <wp:extent cx="5440218" cy="2185968"/>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0">
                      <a:extLst>
                        <a:ext uri="{28A0092B-C50C-407E-A947-70E740481C1C}">
                          <a14:useLocalDpi xmlns:a14="http://schemas.microsoft.com/office/drawing/2010/main" val="0"/>
                        </a:ext>
                      </a:extLst>
                    </a:blip>
                    <a:stretch>
                      <a:fillRect/>
                    </a:stretch>
                  </pic:blipFill>
                  <pic:spPr>
                    <a:xfrm>
                      <a:off x="0" y="0"/>
                      <a:ext cx="5440218" cy="2185968"/>
                    </a:xfrm>
                    <a:prstGeom prst="rect">
                      <a:avLst/>
                    </a:prstGeom>
                  </pic:spPr>
                </pic:pic>
              </a:graphicData>
            </a:graphic>
          </wp:inline>
        </w:drawing>
      </w:r>
    </w:p>
    <w:p w14:paraId="58F9B6D7" w14:textId="6BB34B5C" w:rsidR="00DC222D" w:rsidRDefault="00D66FC2" w:rsidP="00B2495B">
      <w:pPr>
        <w:pStyle w:val="Caption"/>
      </w:pPr>
      <w:bookmarkStart w:id="144" w:name="_Toc63416224"/>
      <w:r>
        <w:t xml:space="preserve">Figure </w:t>
      </w:r>
      <w:r w:rsidR="004F4865">
        <w:fldChar w:fldCharType="begin"/>
      </w:r>
      <w:r w:rsidR="004F4865">
        <w:instrText xml:space="preserve"> SEQ Figure \* ARABIC </w:instrText>
      </w:r>
      <w:r w:rsidR="004F4865">
        <w:fldChar w:fldCharType="separate"/>
      </w:r>
      <w:r w:rsidR="00B65864">
        <w:rPr>
          <w:noProof/>
        </w:rPr>
        <w:t>34</w:t>
      </w:r>
      <w:r w:rsidR="004F4865">
        <w:rPr>
          <w:noProof/>
        </w:rPr>
        <w:fldChar w:fldCharType="end"/>
      </w:r>
      <w:r>
        <w:t>. Representative Submits a New Request</w:t>
      </w:r>
      <w:bookmarkEnd w:id="144"/>
    </w:p>
    <w:p w14:paraId="375BD416" w14:textId="7D79DD50" w:rsidR="008471B2" w:rsidRDefault="00DC222D" w:rsidP="00DC222D">
      <w:r w:rsidRPr="00E45FDA">
        <w:t xml:space="preserve">When submitting a new request, </w:t>
      </w:r>
      <w:r w:rsidR="00FC7B96" w:rsidRPr="00E45FDA">
        <w:t xml:space="preserve">the representative </w:t>
      </w:r>
      <w:r w:rsidR="0004005A" w:rsidRPr="00E45FDA">
        <w:t xml:space="preserve">first </w:t>
      </w:r>
      <w:r w:rsidR="00FC7B96" w:rsidRPr="00E45FDA">
        <w:t xml:space="preserve">selects the </w:t>
      </w:r>
      <w:r w:rsidR="008508F4">
        <w:t xml:space="preserve">applicable </w:t>
      </w:r>
      <w:r w:rsidR="00FC7B96" w:rsidRPr="00E45FDA">
        <w:t>regulation to the customer</w:t>
      </w:r>
      <w:r w:rsidR="008508F4">
        <w:t xml:space="preserve"> from</w:t>
      </w:r>
      <w:r w:rsidR="0004005A" w:rsidRPr="00E45FDA">
        <w:t xml:space="preserve"> the Regulation dropdown </w:t>
      </w:r>
      <w:r w:rsidR="00974990" w:rsidRPr="00E45FDA">
        <w:t>list and</w:t>
      </w:r>
      <w:r w:rsidR="0004005A" w:rsidRPr="00E45FDA">
        <w:t xml:space="preserve"> </w:t>
      </w:r>
      <w:r w:rsidR="008508F4">
        <w:t>enters</w:t>
      </w:r>
      <w:r w:rsidR="008508F4" w:rsidRPr="00E45FDA">
        <w:t xml:space="preserve"> </w:t>
      </w:r>
      <w:r w:rsidR="0004005A" w:rsidRPr="00E45FDA">
        <w:t xml:space="preserve">the customer number </w:t>
      </w:r>
      <w:r w:rsidR="008508F4">
        <w:t>in</w:t>
      </w:r>
      <w:r w:rsidR="008508F4" w:rsidRPr="00E45FDA">
        <w:t xml:space="preserve"> </w:t>
      </w:r>
      <w:r w:rsidR="0004005A" w:rsidRPr="00E45FDA">
        <w:t>the Customer field</w:t>
      </w:r>
      <w:r w:rsidR="00FC7B96" w:rsidRPr="00E45FDA">
        <w:t>.</w:t>
      </w:r>
      <w:r w:rsidR="00FC7B96">
        <w:t xml:space="preserve"> </w:t>
      </w:r>
    </w:p>
    <w:p w14:paraId="6242397E" w14:textId="0565D4EC" w:rsidR="005F2470" w:rsidRDefault="005F2470" w:rsidP="00DC222D">
      <w:r>
        <w:t>The representative can add notes to the Request before submi</w:t>
      </w:r>
      <w:r w:rsidR="008508F4">
        <w:t>ssion</w:t>
      </w:r>
      <w:r>
        <w:t xml:space="preserve">. </w:t>
      </w:r>
    </w:p>
    <w:p w14:paraId="3AB79DE1" w14:textId="2EA626F8" w:rsidR="00DC222D" w:rsidRDefault="00AB4B71" w:rsidP="00DC222D">
      <w:r>
        <w:t xml:space="preserve">The list of </w:t>
      </w:r>
      <w:r w:rsidR="00611A35">
        <w:t xml:space="preserve">Request Types </w:t>
      </w:r>
      <w:r w:rsidR="008508F4">
        <w:t>displayed</w:t>
      </w:r>
      <w:r>
        <w:t xml:space="preserve"> at the </w:t>
      </w:r>
      <w:r w:rsidR="001E3CF9">
        <w:t>bottom</w:t>
      </w:r>
      <w:r>
        <w:t xml:space="preserve"> of the </w:t>
      </w:r>
      <w:r w:rsidR="00A33C5A">
        <w:t xml:space="preserve">submission </w:t>
      </w:r>
      <w:r w:rsidR="00C26D50">
        <w:t>f</w:t>
      </w:r>
      <w:r>
        <w:t>orm changes ac</w:t>
      </w:r>
      <w:r w:rsidR="008471B2">
        <w:t>c</w:t>
      </w:r>
      <w:r>
        <w:t>ording to the selected Regulation.</w:t>
      </w:r>
    </w:p>
    <w:p w14:paraId="40D88813" w14:textId="2A8ADF34" w:rsidR="008471B2" w:rsidRDefault="008471B2" w:rsidP="00DC222D">
      <w:r>
        <w:t xml:space="preserve">Once the Request type is selected, the </w:t>
      </w:r>
      <w:r w:rsidR="0038798A">
        <w:t xml:space="preserve">right side of the form </w:t>
      </w:r>
      <w:r w:rsidR="008508F4">
        <w:t xml:space="preserve">displays </w:t>
      </w:r>
      <w:r w:rsidR="0038798A">
        <w:t xml:space="preserve">the list of fields </w:t>
      </w:r>
      <w:r w:rsidR="008508F4">
        <w:t>to</w:t>
      </w:r>
      <w:r w:rsidR="0038798A">
        <w:t xml:space="preserve"> be completed before submitting the request. This list is automatically </w:t>
      </w:r>
      <w:r w:rsidR="008508F4">
        <w:t xml:space="preserve">correlated </w:t>
      </w:r>
      <w:r w:rsidR="00CF5AC2">
        <w:t>with</w:t>
      </w:r>
      <w:r w:rsidR="00935361">
        <w:t xml:space="preserve"> the </w:t>
      </w:r>
      <w:r w:rsidR="00924031">
        <w:t>R</w:t>
      </w:r>
      <w:r w:rsidR="00935361">
        <w:t xml:space="preserve">equest type. </w:t>
      </w:r>
    </w:p>
    <w:p w14:paraId="772575E0" w14:textId="4BDEE909" w:rsidR="00924031" w:rsidRDefault="00924031" w:rsidP="00DC222D"/>
    <w:tbl>
      <w:tblPr>
        <w:tblStyle w:val="TableGridLight1"/>
        <w:tblW w:w="0" w:type="auto"/>
        <w:tblInd w:w="720" w:type="dxa"/>
        <w:tblLook w:val="04A0" w:firstRow="1" w:lastRow="0" w:firstColumn="1" w:lastColumn="0" w:noHBand="0" w:noVBand="1"/>
      </w:tblPr>
      <w:tblGrid>
        <w:gridCol w:w="1272"/>
        <w:gridCol w:w="6649"/>
      </w:tblGrid>
      <w:tr w:rsidR="00AD702C" w14:paraId="373DFBD9" w14:textId="77777777" w:rsidTr="3DD4AA2A">
        <w:trPr>
          <w:cnfStyle w:val="100000000000" w:firstRow="1" w:lastRow="0" w:firstColumn="0" w:lastColumn="0" w:oddVBand="0" w:evenVBand="0" w:oddHBand="0" w:evenHBand="0" w:firstRowFirstColumn="0" w:firstRowLastColumn="0" w:lastRowFirstColumn="0" w:lastRowLastColumn="0"/>
        </w:trPr>
        <w:tc>
          <w:tcPr>
            <w:tcW w:w="1272" w:type="dxa"/>
          </w:tcPr>
          <w:p w14:paraId="0D3368B1" w14:textId="77777777" w:rsidR="00AD702C" w:rsidRDefault="00AD702C" w:rsidP="00DD2170">
            <w:pPr>
              <w:ind w:left="0"/>
            </w:pPr>
            <w:r>
              <w:t>Field</w:t>
            </w:r>
          </w:p>
        </w:tc>
        <w:tc>
          <w:tcPr>
            <w:tcW w:w="6649" w:type="dxa"/>
          </w:tcPr>
          <w:p w14:paraId="08441749" w14:textId="77777777" w:rsidR="00AD702C" w:rsidRDefault="00AD702C" w:rsidP="00DD2170">
            <w:pPr>
              <w:ind w:left="0"/>
            </w:pPr>
            <w:r>
              <w:t>Description</w:t>
            </w:r>
          </w:p>
        </w:tc>
      </w:tr>
      <w:tr w:rsidR="00AD702C" w14:paraId="6D267887" w14:textId="77777777" w:rsidTr="3DD4AA2A">
        <w:tc>
          <w:tcPr>
            <w:tcW w:w="1272" w:type="dxa"/>
          </w:tcPr>
          <w:p w14:paraId="5C86C062" w14:textId="7CC45F0F" w:rsidR="00AD702C" w:rsidRDefault="00AD702C" w:rsidP="00DD2170">
            <w:pPr>
              <w:ind w:left="0"/>
            </w:pPr>
            <w:r>
              <w:t>Regulation</w:t>
            </w:r>
          </w:p>
        </w:tc>
        <w:tc>
          <w:tcPr>
            <w:tcW w:w="6649" w:type="dxa"/>
          </w:tcPr>
          <w:p w14:paraId="388F5116" w14:textId="281E7DD0" w:rsidR="00AD702C" w:rsidRDefault="74917A6C" w:rsidP="00DD2170">
            <w:pPr>
              <w:ind w:left="0"/>
            </w:pPr>
            <w:r>
              <w:t xml:space="preserve">The Regulation </w:t>
            </w:r>
            <w:r w:rsidR="008508F4">
              <w:t xml:space="preserve">applicable </w:t>
            </w:r>
            <w:r>
              <w:t>to the customer</w:t>
            </w:r>
            <w:r w:rsidR="008508F4">
              <w:t xml:space="preserve">. </w:t>
            </w:r>
            <w:r>
              <w:t xml:space="preserve"> </w:t>
            </w:r>
          </w:p>
        </w:tc>
      </w:tr>
      <w:tr w:rsidR="006B4D10" w14:paraId="2945EA7E" w14:textId="77777777" w:rsidTr="3DD4AA2A">
        <w:tc>
          <w:tcPr>
            <w:tcW w:w="1272" w:type="dxa"/>
          </w:tcPr>
          <w:p w14:paraId="46C44CFB" w14:textId="323C1016" w:rsidR="006B4D10" w:rsidRDefault="006B4D10" w:rsidP="00DD2170">
            <w:pPr>
              <w:ind w:left="0"/>
            </w:pPr>
            <w:r>
              <w:t>Customer</w:t>
            </w:r>
          </w:p>
        </w:tc>
        <w:tc>
          <w:tcPr>
            <w:tcW w:w="6649" w:type="dxa"/>
          </w:tcPr>
          <w:p w14:paraId="73CA0C47" w14:textId="34CD5141" w:rsidR="006B4D10" w:rsidRDefault="006B4D10" w:rsidP="00DD2170">
            <w:pPr>
              <w:ind w:left="0"/>
            </w:pPr>
            <w:r>
              <w:t xml:space="preserve">The customer identification </w:t>
            </w:r>
            <w:r w:rsidR="008508F4">
              <w:t xml:space="preserve">requesting submission of the request. </w:t>
            </w:r>
          </w:p>
        </w:tc>
      </w:tr>
      <w:tr w:rsidR="00EB40C6" w14:paraId="340E394D" w14:textId="77777777" w:rsidTr="3DD4AA2A">
        <w:tc>
          <w:tcPr>
            <w:tcW w:w="1272" w:type="dxa"/>
          </w:tcPr>
          <w:p w14:paraId="64D7AC8B" w14:textId="37C5EE17" w:rsidR="00EB40C6" w:rsidRDefault="00EB40C6" w:rsidP="00DD2170">
            <w:pPr>
              <w:ind w:left="0"/>
            </w:pPr>
            <w:r>
              <w:t>Notes</w:t>
            </w:r>
          </w:p>
        </w:tc>
        <w:tc>
          <w:tcPr>
            <w:tcW w:w="6649" w:type="dxa"/>
          </w:tcPr>
          <w:p w14:paraId="41033B7E" w14:textId="43B30966" w:rsidR="00EB40C6" w:rsidRDefault="00060A9D" w:rsidP="00DD2170">
            <w:pPr>
              <w:ind w:left="0"/>
            </w:pPr>
            <w:r>
              <w:t xml:space="preserve">Free text. </w:t>
            </w:r>
            <w:r w:rsidR="00367489">
              <w:t xml:space="preserve">Comments that the representative </w:t>
            </w:r>
            <w:r w:rsidR="008508F4">
              <w:t>wish</w:t>
            </w:r>
            <w:r w:rsidR="005D67C1">
              <w:t xml:space="preserve"> </w:t>
            </w:r>
            <w:r w:rsidR="00367489">
              <w:t xml:space="preserve">to be registered as part of the request. </w:t>
            </w:r>
          </w:p>
        </w:tc>
      </w:tr>
      <w:tr w:rsidR="00AD702C" w14:paraId="16946A8A" w14:textId="77777777" w:rsidTr="3DD4AA2A">
        <w:tc>
          <w:tcPr>
            <w:tcW w:w="1272" w:type="dxa"/>
          </w:tcPr>
          <w:p w14:paraId="77EAD471" w14:textId="331468B4" w:rsidR="00AD702C" w:rsidRDefault="006B4D10" w:rsidP="00DD2170">
            <w:pPr>
              <w:ind w:left="0"/>
            </w:pPr>
            <w:r>
              <w:t>Request Type</w:t>
            </w:r>
          </w:p>
        </w:tc>
        <w:tc>
          <w:tcPr>
            <w:tcW w:w="6649" w:type="dxa"/>
          </w:tcPr>
          <w:p w14:paraId="06E4E791" w14:textId="467C5F47" w:rsidR="00AD702C" w:rsidRDefault="006B4D10" w:rsidP="00DD2170">
            <w:pPr>
              <w:ind w:left="0"/>
            </w:pPr>
            <w:r>
              <w:t xml:space="preserve">The specific Request </w:t>
            </w:r>
            <w:r w:rsidR="008508F4">
              <w:t>to</w:t>
            </w:r>
            <w:r>
              <w:t xml:space="preserve"> be submitted. The options in this section depend on the selected Regulation. </w:t>
            </w:r>
          </w:p>
        </w:tc>
      </w:tr>
      <w:tr w:rsidR="00AD702C" w14:paraId="79072067" w14:textId="77777777" w:rsidTr="3DD4AA2A">
        <w:tc>
          <w:tcPr>
            <w:tcW w:w="1272" w:type="dxa"/>
          </w:tcPr>
          <w:p w14:paraId="56C7E0D6" w14:textId="6F727A9A" w:rsidR="00AD702C" w:rsidRDefault="006B4D10" w:rsidP="00DD2170">
            <w:pPr>
              <w:ind w:left="0"/>
            </w:pPr>
            <w:r>
              <w:t>Request Form Fields</w:t>
            </w:r>
          </w:p>
        </w:tc>
        <w:tc>
          <w:tcPr>
            <w:tcW w:w="6649" w:type="dxa"/>
          </w:tcPr>
          <w:p w14:paraId="4D094E21" w14:textId="3C5055BD" w:rsidR="00AD702C" w:rsidRDefault="34C12D41" w:rsidP="00DD2170">
            <w:pPr>
              <w:ind w:left="0"/>
            </w:pPr>
            <w:r>
              <w:t>Depending on the selected R</w:t>
            </w:r>
            <w:r w:rsidR="3D91A472">
              <w:t xml:space="preserve">equest Type, different </w:t>
            </w:r>
            <w:r w:rsidR="12150E2E">
              <w:t xml:space="preserve">fields </w:t>
            </w:r>
            <w:r w:rsidR="008508F4">
              <w:t>are</w:t>
            </w:r>
            <w:r w:rsidR="12150E2E">
              <w:t xml:space="preserve"> </w:t>
            </w:r>
            <w:r w:rsidR="008508F4">
              <w:t xml:space="preserve">displayed </w:t>
            </w:r>
            <w:r w:rsidR="12150E2E">
              <w:t xml:space="preserve">in this section, and the representative should populate them </w:t>
            </w:r>
            <w:r w:rsidR="1C2D3404">
              <w:t xml:space="preserve">on behalf of the customer. </w:t>
            </w:r>
          </w:p>
        </w:tc>
      </w:tr>
    </w:tbl>
    <w:p w14:paraId="54D1BC58" w14:textId="77777777" w:rsidR="00AD702C" w:rsidRPr="00DC222D" w:rsidRDefault="00AD702C" w:rsidP="00DC222D"/>
    <w:p w14:paraId="69C44BEE" w14:textId="2AA1E3D2" w:rsidR="00A532AD" w:rsidRDefault="00A532AD" w:rsidP="00A532AD">
      <w:pPr>
        <w:pStyle w:val="Heading1"/>
      </w:pPr>
      <w:bookmarkStart w:id="145" w:name="_Toc63415267"/>
      <w:r>
        <w:t>Customer direct Requests</w:t>
      </w:r>
      <w:bookmarkEnd w:id="145"/>
    </w:p>
    <w:p w14:paraId="1FADBA85" w14:textId="02CD6FCE" w:rsidR="00A532AD" w:rsidRDefault="00A532AD" w:rsidP="00A532AD">
      <w:r>
        <w:t xml:space="preserve">The </w:t>
      </w:r>
      <w:r w:rsidR="00F941EB">
        <w:t>DPM</w:t>
      </w:r>
      <w:r>
        <w:t xml:space="preserve"> </w:t>
      </w:r>
      <w:r w:rsidR="004F1BBD">
        <w:t xml:space="preserve">system </w:t>
      </w:r>
      <w:r w:rsidR="00106B7C">
        <w:t xml:space="preserve">provides different ways to </w:t>
      </w:r>
      <w:r w:rsidR="004F1BBD">
        <w:t xml:space="preserve">allow a customer </w:t>
      </w:r>
      <w:r w:rsidR="008777C0">
        <w:t>to submit</w:t>
      </w:r>
      <w:r w:rsidR="00D653B1">
        <w:t xml:space="preserve"> a </w:t>
      </w:r>
      <w:r w:rsidR="00F941EB">
        <w:t>DPM</w:t>
      </w:r>
      <w:r w:rsidR="00BB7902">
        <w:t xml:space="preserve"> </w:t>
      </w:r>
      <w:r w:rsidR="00D653B1">
        <w:t>request</w:t>
      </w:r>
      <w:r w:rsidR="00BB7902">
        <w:t>,</w:t>
      </w:r>
      <w:r w:rsidR="00D653B1">
        <w:t xml:space="preserve"> search </w:t>
      </w:r>
      <w:r w:rsidR="00BB7902">
        <w:t>for</w:t>
      </w:r>
      <w:r w:rsidR="00D653B1">
        <w:t xml:space="preserve"> a</w:t>
      </w:r>
      <w:r w:rsidR="00BB7902">
        <w:t xml:space="preserve"> </w:t>
      </w:r>
      <w:r w:rsidR="00384059">
        <w:t xml:space="preserve">previously submitted </w:t>
      </w:r>
      <w:r w:rsidR="00D653B1">
        <w:t xml:space="preserve">request and </w:t>
      </w:r>
      <w:r w:rsidR="00193FD4">
        <w:t>view</w:t>
      </w:r>
      <w:r w:rsidR="00384059">
        <w:t xml:space="preserve"> of</w:t>
      </w:r>
      <w:r w:rsidR="00193FD4">
        <w:t xml:space="preserve"> its details</w:t>
      </w:r>
      <w:r w:rsidR="00441E7F">
        <w:t>. The DPM</w:t>
      </w:r>
      <w:r w:rsidR="00311FB5">
        <w:t>:</w:t>
      </w:r>
    </w:p>
    <w:p w14:paraId="0731526A" w14:textId="21B555C8" w:rsidR="007D1251" w:rsidRDefault="006D20F2" w:rsidP="007D1251">
      <w:pPr>
        <w:pStyle w:val="ListParagraph"/>
        <w:numPr>
          <w:ilvl w:val="0"/>
          <w:numId w:val="13"/>
        </w:numPr>
      </w:pPr>
      <w:r>
        <w:t>includes</w:t>
      </w:r>
      <w:r w:rsidR="00441E7F">
        <w:t xml:space="preserve"> a</w:t>
      </w:r>
      <w:r>
        <w:t xml:space="preserve"> b</w:t>
      </w:r>
      <w:r w:rsidR="007D1251">
        <w:t xml:space="preserve">uilt-in </w:t>
      </w:r>
      <w:r w:rsidR="009C7A69">
        <w:t>user interface</w:t>
      </w:r>
      <w:r w:rsidR="007D1251">
        <w:t xml:space="preserve"> for the use of </w:t>
      </w:r>
      <w:r>
        <w:t>a</w:t>
      </w:r>
      <w:r w:rsidR="007D1251">
        <w:t xml:space="preserve"> customer</w:t>
      </w:r>
    </w:p>
    <w:p w14:paraId="4FD1C989" w14:textId="5D0B4E1C" w:rsidR="006D20F2" w:rsidRDefault="00EA5865" w:rsidP="007D1251">
      <w:pPr>
        <w:pStyle w:val="ListParagraph"/>
        <w:numPr>
          <w:ilvl w:val="0"/>
          <w:numId w:val="13"/>
        </w:numPr>
      </w:pPr>
      <w:r>
        <w:t xml:space="preserve">provides </w:t>
      </w:r>
      <w:r w:rsidR="006D20F2">
        <w:t xml:space="preserve">a set of </w:t>
      </w:r>
      <w:r w:rsidR="007D1251">
        <w:t xml:space="preserve">APIs </w:t>
      </w:r>
      <w:r w:rsidR="006D20F2">
        <w:t xml:space="preserve">that can be integrated </w:t>
      </w:r>
      <w:r w:rsidR="00441E7F">
        <w:t xml:space="preserve">with </w:t>
      </w:r>
      <w:r w:rsidR="006D20F2">
        <w:t>the customer portal</w:t>
      </w:r>
      <w:r w:rsidR="00956209">
        <w:t xml:space="preserve"> of each </w:t>
      </w:r>
      <w:r w:rsidR="00441E7F">
        <w:t xml:space="preserve">corporation </w:t>
      </w:r>
      <w:r w:rsidR="00956209">
        <w:t xml:space="preserve">that uses the system. </w:t>
      </w:r>
    </w:p>
    <w:p w14:paraId="6C40DC0C" w14:textId="39065D30" w:rsidR="00DF78F6" w:rsidRDefault="00F941EB" w:rsidP="006D20F2">
      <w:pPr>
        <w:pStyle w:val="Heading2"/>
      </w:pPr>
      <w:bookmarkStart w:id="146" w:name="_Toc63415268"/>
      <w:r>
        <w:lastRenderedPageBreak/>
        <w:t>DPM</w:t>
      </w:r>
      <w:r w:rsidR="00944F0B">
        <w:t xml:space="preserve"> Customer’s </w:t>
      </w:r>
      <w:r w:rsidR="62F56DD3">
        <w:t>B</w:t>
      </w:r>
      <w:r w:rsidR="00944F0B">
        <w:t>uilt</w:t>
      </w:r>
      <w:r w:rsidR="65936258">
        <w:t>-</w:t>
      </w:r>
      <w:r w:rsidR="00944F0B">
        <w:t xml:space="preserve">in </w:t>
      </w:r>
      <w:r w:rsidR="1B33BCA1">
        <w:t>U</w:t>
      </w:r>
      <w:r w:rsidR="00D22547">
        <w:t xml:space="preserve">ser </w:t>
      </w:r>
      <w:r w:rsidR="3F9D4751">
        <w:t>I</w:t>
      </w:r>
      <w:r w:rsidR="00D22547">
        <w:t>nterface</w:t>
      </w:r>
      <w:bookmarkEnd w:id="146"/>
    </w:p>
    <w:p w14:paraId="174AD922" w14:textId="7D4CDD5E" w:rsidR="00D30775" w:rsidRDefault="76C0B2DF" w:rsidP="00DF78F6">
      <w:r>
        <w:t xml:space="preserve">The </w:t>
      </w:r>
      <w:r w:rsidR="00F941EB">
        <w:t>DPM</w:t>
      </w:r>
      <w:r w:rsidR="009C7A69">
        <w:t xml:space="preserve"> includes </w:t>
      </w:r>
      <w:r w:rsidR="00D22547">
        <w:t xml:space="preserve">a set of screens </w:t>
      </w:r>
      <w:r w:rsidR="00CA553D">
        <w:t xml:space="preserve">that allow a customer to submit </w:t>
      </w:r>
      <w:r w:rsidR="00F941EB">
        <w:t>DPM</w:t>
      </w:r>
      <w:r w:rsidR="00CA553D">
        <w:t xml:space="preserve"> Requests, as well as view </w:t>
      </w:r>
      <w:r w:rsidR="00EA3002">
        <w:t>request details.</w:t>
      </w:r>
    </w:p>
    <w:p w14:paraId="57FE486F" w14:textId="613D023E" w:rsidR="006D65EC" w:rsidRDefault="006D65EC" w:rsidP="006D65EC">
      <w:pPr>
        <w:pStyle w:val="Heading3"/>
      </w:pPr>
      <w:bookmarkStart w:id="147" w:name="_Toc63415269"/>
      <w:r>
        <w:t xml:space="preserve">Customer </w:t>
      </w:r>
      <w:r w:rsidR="00860425">
        <w:t>Dashboard</w:t>
      </w:r>
      <w:bookmarkEnd w:id="147"/>
    </w:p>
    <w:p w14:paraId="3AA80BE0" w14:textId="451C0C9C" w:rsidR="00587A16" w:rsidRDefault="009F239C" w:rsidP="009F239C">
      <w:r>
        <w:t xml:space="preserve">When a customer logs into the </w:t>
      </w:r>
      <w:r w:rsidR="00F941EB">
        <w:t>DPM</w:t>
      </w:r>
      <w:r>
        <w:t xml:space="preserve"> user interface, the </w:t>
      </w:r>
      <w:r w:rsidR="00441E7F">
        <w:t xml:space="preserve">first screen displayed is the Customer Dashboard. The Dashboard includes </w:t>
      </w:r>
      <w:r w:rsidR="0056219C">
        <w:t>the following items</w:t>
      </w:r>
      <w:r w:rsidR="00587A16">
        <w:t>:</w:t>
      </w:r>
    </w:p>
    <w:p w14:paraId="46DBA28F" w14:textId="41B08C60" w:rsidR="00D53391" w:rsidRDefault="00D53391" w:rsidP="00D53391">
      <w:pPr>
        <w:pStyle w:val="ListParagraph"/>
        <w:numPr>
          <w:ilvl w:val="0"/>
          <w:numId w:val="35"/>
        </w:numPr>
      </w:pPr>
      <w:r>
        <w:t>Submit a</w:t>
      </w:r>
      <w:r w:rsidR="00555054">
        <w:t xml:space="preserve"> </w:t>
      </w:r>
      <w:r w:rsidR="00441E7F">
        <w:t>R</w:t>
      </w:r>
      <w:r>
        <w:t xml:space="preserve">equest: </w:t>
      </w:r>
      <w:r w:rsidR="00441E7F">
        <w:t xml:space="preserve">button used </w:t>
      </w:r>
      <w:r w:rsidR="00956F98">
        <w:t>to submit a request</w:t>
      </w:r>
      <w:r w:rsidR="001F7727">
        <w:t>.</w:t>
      </w:r>
    </w:p>
    <w:p w14:paraId="6212D98C" w14:textId="2D0610A0" w:rsidR="00555054" w:rsidRDefault="00441E7F" w:rsidP="00D53391">
      <w:pPr>
        <w:pStyle w:val="ListParagraph"/>
        <w:numPr>
          <w:ilvl w:val="0"/>
          <w:numId w:val="35"/>
        </w:numPr>
      </w:pPr>
      <w:r>
        <w:t xml:space="preserve">My </w:t>
      </w:r>
      <w:r w:rsidR="00555054">
        <w:t xml:space="preserve">Open Requests: </w:t>
      </w:r>
      <w:r>
        <w:t xml:space="preserve">displays </w:t>
      </w:r>
      <w:r w:rsidR="00956F98">
        <w:t>the number of requests</w:t>
      </w:r>
      <w:r w:rsidR="008878FB">
        <w:t xml:space="preserve"> </w:t>
      </w:r>
      <w:r w:rsidR="00956F98">
        <w:t>process</w:t>
      </w:r>
      <w:r w:rsidR="00103678">
        <w:t>ing</w:t>
      </w:r>
      <w:r w:rsidR="00555054">
        <w:t xml:space="preserve"> for this customer</w:t>
      </w:r>
      <w:r w:rsidR="001F7727">
        <w:t>.</w:t>
      </w:r>
    </w:p>
    <w:p w14:paraId="02FB466B" w14:textId="5CB8841E" w:rsidR="00D21D6A" w:rsidRDefault="00555054" w:rsidP="00D53391">
      <w:pPr>
        <w:pStyle w:val="ListParagraph"/>
        <w:numPr>
          <w:ilvl w:val="0"/>
          <w:numId w:val="35"/>
        </w:numPr>
      </w:pPr>
      <w:r>
        <w:t xml:space="preserve">View Requests: </w:t>
      </w:r>
      <w:r w:rsidR="008878FB">
        <w:t xml:space="preserve">expands to </w:t>
      </w:r>
      <w:r w:rsidR="00956F98">
        <w:t xml:space="preserve">view </w:t>
      </w:r>
      <w:r>
        <w:t xml:space="preserve">the list of </w:t>
      </w:r>
      <w:r w:rsidR="008878FB">
        <w:t xml:space="preserve">the </w:t>
      </w:r>
      <w:r w:rsidR="00B5602A">
        <w:t>customer’s</w:t>
      </w:r>
      <w:r w:rsidR="00956F98">
        <w:t xml:space="preserve"> requests</w:t>
      </w:r>
      <w:r w:rsidR="001F7727">
        <w:t>.</w:t>
      </w:r>
    </w:p>
    <w:p w14:paraId="37D7AC78" w14:textId="77777777" w:rsidR="00D66FC2" w:rsidRDefault="5CBEED54">
      <w:pPr>
        <w:keepNext/>
      </w:pPr>
      <w:r>
        <w:rPr>
          <w:noProof/>
        </w:rPr>
        <w:drawing>
          <wp:inline distT="0" distB="0" distL="0" distR="0" wp14:anchorId="2542BDA8" wp14:editId="208A3608">
            <wp:extent cx="5390516" cy="1733487"/>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71">
                      <a:extLst>
                        <a:ext uri="{28A0092B-C50C-407E-A947-70E740481C1C}">
                          <a14:useLocalDpi xmlns:a14="http://schemas.microsoft.com/office/drawing/2010/main" val="0"/>
                        </a:ext>
                      </a:extLst>
                    </a:blip>
                    <a:stretch>
                      <a:fillRect/>
                    </a:stretch>
                  </pic:blipFill>
                  <pic:spPr>
                    <a:xfrm>
                      <a:off x="0" y="0"/>
                      <a:ext cx="5390516" cy="1733487"/>
                    </a:xfrm>
                    <a:prstGeom prst="rect">
                      <a:avLst/>
                    </a:prstGeom>
                  </pic:spPr>
                </pic:pic>
              </a:graphicData>
            </a:graphic>
          </wp:inline>
        </w:drawing>
      </w:r>
    </w:p>
    <w:p w14:paraId="2B138EC5" w14:textId="585EE8BE" w:rsidR="000D3E1C" w:rsidRDefault="00D66FC2" w:rsidP="00B2495B">
      <w:pPr>
        <w:pStyle w:val="Caption"/>
      </w:pPr>
      <w:bookmarkStart w:id="148" w:name="_Toc63416225"/>
      <w:r>
        <w:t xml:space="preserve">Figure </w:t>
      </w:r>
      <w:r w:rsidR="004F4865">
        <w:fldChar w:fldCharType="begin"/>
      </w:r>
      <w:r w:rsidR="004F4865">
        <w:instrText xml:space="preserve"> SEQ Figure \* ARABIC </w:instrText>
      </w:r>
      <w:r w:rsidR="004F4865">
        <w:fldChar w:fldCharType="separate"/>
      </w:r>
      <w:r w:rsidR="00B65864">
        <w:rPr>
          <w:noProof/>
        </w:rPr>
        <w:t>35</w:t>
      </w:r>
      <w:r w:rsidR="004F4865">
        <w:rPr>
          <w:noProof/>
        </w:rPr>
        <w:fldChar w:fldCharType="end"/>
      </w:r>
      <w:r>
        <w:t>. Customer Landing Page</w:t>
      </w:r>
      <w:bookmarkEnd w:id="148"/>
    </w:p>
    <w:p w14:paraId="41D38B68" w14:textId="750C4CB8" w:rsidR="005F2470" w:rsidRPr="005F2470" w:rsidRDefault="00AB701F" w:rsidP="005F2470">
      <w:r>
        <w:t xml:space="preserve">The same options can be reached also </w:t>
      </w:r>
      <w:r w:rsidR="00B91797">
        <w:t>from the menu items on the left side of the screen.</w:t>
      </w:r>
    </w:p>
    <w:p w14:paraId="43E56961" w14:textId="2DB684CF" w:rsidR="006D65EC" w:rsidRDefault="006D65EC" w:rsidP="006D65EC">
      <w:pPr>
        <w:pStyle w:val="Heading3"/>
      </w:pPr>
      <w:bookmarkStart w:id="149" w:name="_Toc63415270"/>
      <w:r>
        <w:t xml:space="preserve">Customer </w:t>
      </w:r>
      <w:r w:rsidR="7E1565FB">
        <w:t>S</w:t>
      </w:r>
      <w:r>
        <w:t>ubmit</w:t>
      </w:r>
      <w:r w:rsidR="00D3576D">
        <w:t>s</w:t>
      </w:r>
      <w:r>
        <w:t xml:space="preserve"> a </w:t>
      </w:r>
      <w:r w:rsidR="233E712E">
        <w:t>R</w:t>
      </w:r>
      <w:r>
        <w:t>equest</w:t>
      </w:r>
      <w:bookmarkEnd w:id="149"/>
    </w:p>
    <w:p w14:paraId="76A95DF2" w14:textId="7918C6AA" w:rsidR="004609EB" w:rsidRDefault="000D3E1C" w:rsidP="004609EB">
      <w:r>
        <w:t xml:space="preserve">When a customer </w:t>
      </w:r>
      <w:r w:rsidR="008A50EC">
        <w:t>selects</w:t>
      </w:r>
      <w:r>
        <w:t xml:space="preserve"> </w:t>
      </w:r>
      <w:r w:rsidR="00C40987">
        <w:t>“N</w:t>
      </w:r>
      <w:r w:rsidR="00562CBC">
        <w:t xml:space="preserve">ew </w:t>
      </w:r>
      <w:r w:rsidR="00C40987">
        <w:t>R</w:t>
      </w:r>
      <w:r w:rsidR="00562CBC">
        <w:t>equest</w:t>
      </w:r>
      <w:ins w:id="150" w:author="Adi Dinur" w:date="2021-02-10T10:01:00Z">
        <w:r w:rsidR="00E4595E">
          <w:t>”</w:t>
        </w:r>
      </w:ins>
      <w:r w:rsidR="005475F6">
        <w:t xml:space="preserve">, </w:t>
      </w:r>
      <w:r w:rsidR="00384ACE">
        <w:t xml:space="preserve">the system </w:t>
      </w:r>
      <w:r w:rsidR="00C40987">
        <w:t xml:space="preserve">displays the Request Details </w:t>
      </w:r>
      <w:r w:rsidR="00384ACE">
        <w:t>screen</w:t>
      </w:r>
      <w:r w:rsidR="00C40987">
        <w:t xml:space="preserve">. </w:t>
      </w:r>
      <w:r w:rsidR="00384ACE">
        <w:t xml:space="preserve"> </w:t>
      </w:r>
      <w:r>
        <w:t xml:space="preserve"> The list of requests type and the information that should be provided for each of them is defined by implementation using the Admin module. </w:t>
      </w:r>
    </w:p>
    <w:p w14:paraId="4CE6535E" w14:textId="77777777" w:rsidR="00D66FC2" w:rsidRDefault="3C25168A" w:rsidP="00B2495B">
      <w:pPr>
        <w:keepNext/>
      </w:pPr>
      <w:r>
        <w:rPr>
          <w:noProof/>
        </w:rPr>
        <w:drawing>
          <wp:inline distT="0" distB="0" distL="0" distR="0" wp14:anchorId="79C1F37F" wp14:editId="39D2F51A">
            <wp:extent cx="5458689" cy="2226633"/>
            <wp:effectExtent l="0" t="0" r="254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a:extLst>
                        <a:ext uri="{28A0092B-C50C-407E-A947-70E740481C1C}">
                          <a14:useLocalDpi xmlns:a14="http://schemas.microsoft.com/office/drawing/2010/main" val="0"/>
                        </a:ext>
                      </a:extLst>
                    </a:blip>
                    <a:stretch>
                      <a:fillRect/>
                    </a:stretch>
                  </pic:blipFill>
                  <pic:spPr>
                    <a:xfrm>
                      <a:off x="0" y="0"/>
                      <a:ext cx="5458689" cy="2226633"/>
                    </a:xfrm>
                    <a:prstGeom prst="rect">
                      <a:avLst/>
                    </a:prstGeom>
                  </pic:spPr>
                </pic:pic>
              </a:graphicData>
            </a:graphic>
          </wp:inline>
        </w:drawing>
      </w:r>
    </w:p>
    <w:p w14:paraId="101E53D3" w14:textId="4C139ADD" w:rsidR="002345CE" w:rsidRDefault="00D66FC2" w:rsidP="00B2495B">
      <w:pPr>
        <w:pStyle w:val="Caption"/>
      </w:pPr>
      <w:bookmarkStart w:id="151" w:name="_Toc63416226"/>
      <w:r>
        <w:t xml:space="preserve">Figure </w:t>
      </w:r>
      <w:r w:rsidR="004F4865">
        <w:fldChar w:fldCharType="begin"/>
      </w:r>
      <w:r w:rsidR="004F4865">
        <w:instrText xml:space="preserve"> SEQ Figure \* ARABIC </w:instrText>
      </w:r>
      <w:r w:rsidR="004F4865">
        <w:fldChar w:fldCharType="separate"/>
      </w:r>
      <w:r w:rsidR="00B65864">
        <w:rPr>
          <w:noProof/>
        </w:rPr>
        <w:t>36</w:t>
      </w:r>
      <w:r w:rsidR="004F4865">
        <w:rPr>
          <w:noProof/>
        </w:rPr>
        <w:fldChar w:fldCharType="end"/>
      </w:r>
      <w:r>
        <w:t>. Customer Submits a Request</w:t>
      </w:r>
      <w:bookmarkEnd w:id="151"/>
    </w:p>
    <w:p w14:paraId="5FE33569" w14:textId="09F1BF1C" w:rsidR="0060571C" w:rsidRDefault="00B932C5" w:rsidP="0060571C">
      <w:r>
        <w:lastRenderedPageBreak/>
        <w:t xml:space="preserve">When submitting a new request, the </w:t>
      </w:r>
      <w:r w:rsidR="00D925BF">
        <w:t>customer</w:t>
      </w:r>
      <w:r>
        <w:t xml:space="preserve"> first selects the </w:t>
      </w:r>
      <w:r w:rsidR="008D5137">
        <w:t xml:space="preserve">relevant </w:t>
      </w:r>
      <w:r>
        <w:t xml:space="preserve">regulation </w:t>
      </w:r>
      <w:r w:rsidR="0092122C">
        <w:t>from</w:t>
      </w:r>
      <w:r>
        <w:t xml:space="preserve"> the Regulation dropdown list. </w:t>
      </w:r>
    </w:p>
    <w:p w14:paraId="3E0C5591" w14:textId="1A3D4428" w:rsidR="0060571C" w:rsidRDefault="0060571C" w:rsidP="00B932C5">
      <w:r>
        <w:t xml:space="preserve">The customer can add notes to the Request before </w:t>
      </w:r>
      <w:r w:rsidR="0092122C">
        <w:t xml:space="preserve">submission. </w:t>
      </w:r>
    </w:p>
    <w:p w14:paraId="7C4B0E42" w14:textId="3B6C78BB" w:rsidR="00B932C5" w:rsidRDefault="00B932C5" w:rsidP="00B932C5">
      <w:r>
        <w:t>The list of Request Types presented at the bottom of the submission form changes according to the selected Regulation.</w:t>
      </w:r>
    </w:p>
    <w:p w14:paraId="473C0E04" w14:textId="5089CF7A" w:rsidR="00B932C5" w:rsidRDefault="00B932C5" w:rsidP="0060571C">
      <w:r>
        <w:t xml:space="preserve">Once the Request type is selected, the right side of the form </w:t>
      </w:r>
      <w:r w:rsidR="0092122C">
        <w:t xml:space="preserve">displays </w:t>
      </w:r>
      <w:r>
        <w:t xml:space="preserve">the list of fields </w:t>
      </w:r>
      <w:r w:rsidR="0092122C">
        <w:t>to</w:t>
      </w:r>
      <w:r>
        <w:t xml:space="preserve"> be completed before submitting the request. This list is automatically </w:t>
      </w:r>
      <w:r w:rsidR="00F002F0">
        <w:t>built</w:t>
      </w:r>
      <w:r w:rsidR="00492831">
        <w:t xml:space="preserve">, </w:t>
      </w:r>
      <w:r>
        <w:t xml:space="preserve">in accordance with the Request type. </w:t>
      </w:r>
    </w:p>
    <w:tbl>
      <w:tblPr>
        <w:tblStyle w:val="TableGridLight1"/>
        <w:tblW w:w="0" w:type="auto"/>
        <w:tblInd w:w="720" w:type="dxa"/>
        <w:tblLook w:val="04A0" w:firstRow="1" w:lastRow="0" w:firstColumn="1" w:lastColumn="0" w:noHBand="0" w:noVBand="1"/>
      </w:tblPr>
      <w:tblGrid>
        <w:gridCol w:w="1272"/>
        <w:gridCol w:w="6649"/>
      </w:tblGrid>
      <w:tr w:rsidR="00F002F0" w14:paraId="285607CA" w14:textId="77777777" w:rsidTr="00DD2170">
        <w:trPr>
          <w:cnfStyle w:val="100000000000" w:firstRow="1" w:lastRow="0" w:firstColumn="0" w:lastColumn="0" w:oddVBand="0" w:evenVBand="0" w:oddHBand="0" w:evenHBand="0" w:firstRowFirstColumn="0" w:firstRowLastColumn="0" w:lastRowFirstColumn="0" w:lastRowLastColumn="0"/>
        </w:trPr>
        <w:tc>
          <w:tcPr>
            <w:tcW w:w="1272" w:type="dxa"/>
          </w:tcPr>
          <w:p w14:paraId="48E3D9B1" w14:textId="77777777" w:rsidR="00F002F0" w:rsidRDefault="00F002F0" w:rsidP="00DD2170">
            <w:pPr>
              <w:ind w:left="0"/>
            </w:pPr>
            <w:r>
              <w:t>Field</w:t>
            </w:r>
          </w:p>
        </w:tc>
        <w:tc>
          <w:tcPr>
            <w:tcW w:w="6649" w:type="dxa"/>
          </w:tcPr>
          <w:p w14:paraId="68232BD9" w14:textId="77777777" w:rsidR="00F002F0" w:rsidRDefault="00F002F0" w:rsidP="00DD2170">
            <w:pPr>
              <w:ind w:left="0"/>
            </w:pPr>
            <w:r>
              <w:t>Description</w:t>
            </w:r>
          </w:p>
        </w:tc>
      </w:tr>
      <w:tr w:rsidR="00F002F0" w14:paraId="300BDB56" w14:textId="77777777" w:rsidTr="00DD2170">
        <w:tc>
          <w:tcPr>
            <w:tcW w:w="1272" w:type="dxa"/>
          </w:tcPr>
          <w:p w14:paraId="07758FB3" w14:textId="77777777" w:rsidR="00F002F0" w:rsidRDefault="00F002F0" w:rsidP="00DD2170">
            <w:pPr>
              <w:ind w:left="0"/>
            </w:pPr>
            <w:r>
              <w:t>Regulation</w:t>
            </w:r>
          </w:p>
        </w:tc>
        <w:tc>
          <w:tcPr>
            <w:tcW w:w="6649" w:type="dxa"/>
          </w:tcPr>
          <w:p w14:paraId="44168C29" w14:textId="51E95AA1" w:rsidR="00F002F0" w:rsidRDefault="00F002F0" w:rsidP="00DD2170">
            <w:pPr>
              <w:ind w:left="0"/>
            </w:pPr>
            <w:r>
              <w:t>The Regulation that applies to the customer asking to submit a request.</w:t>
            </w:r>
          </w:p>
        </w:tc>
      </w:tr>
      <w:tr w:rsidR="00F002F0" w14:paraId="4B0625D7" w14:textId="77777777" w:rsidTr="00DD2170">
        <w:tc>
          <w:tcPr>
            <w:tcW w:w="1272" w:type="dxa"/>
          </w:tcPr>
          <w:p w14:paraId="298A4123" w14:textId="77777777" w:rsidR="00F002F0" w:rsidRDefault="00F002F0" w:rsidP="00DD2170">
            <w:pPr>
              <w:ind w:left="0"/>
            </w:pPr>
            <w:r>
              <w:t>Notes</w:t>
            </w:r>
          </w:p>
        </w:tc>
        <w:tc>
          <w:tcPr>
            <w:tcW w:w="6649" w:type="dxa"/>
          </w:tcPr>
          <w:p w14:paraId="37F19C4E" w14:textId="3292E116" w:rsidR="00F002F0" w:rsidRDefault="00F002F0" w:rsidP="00DD2170">
            <w:pPr>
              <w:ind w:left="0"/>
            </w:pPr>
            <w:r>
              <w:t xml:space="preserve">Free text. Comments that the </w:t>
            </w:r>
            <w:r w:rsidR="003D4B45">
              <w:t>customer</w:t>
            </w:r>
            <w:r>
              <w:t xml:space="preserve"> </w:t>
            </w:r>
            <w:r w:rsidR="00FD1089">
              <w:t>wishes</w:t>
            </w:r>
            <w:r>
              <w:t xml:space="preserve"> to be registered </w:t>
            </w:r>
            <w:r w:rsidR="00FD1089">
              <w:t>with</w:t>
            </w:r>
            <w:r>
              <w:t xml:space="preserve"> the request. </w:t>
            </w:r>
          </w:p>
        </w:tc>
      </w:tr>
      <w:tr w:rsidR="00F002F0" w14:paraId="1BBA2647" w14:textId="77777777" w:rsidTr="00DD2170">
        <w:tc>
          <w:tcPr>
            <w:tcW w:w="1272" w:type="dxa"/>
          </w:tcPr>
          <w:p w14:paraId="45E68A36" w14:textId="77777777" w:rsidR="00F002F0" w:rsidRDefault="00F002F0" w:rsidP="00DD2170">
            <w:pPr>
              <w:ind w:left="0"/>
            </w:pPr>
            <w:r>
              <w:t>Request Type</w:t>
            </w:r>
          </w:p>
        </w:tc>
        <w:tc>
          <w:tcPr>
            <w:tcW w:w="6649" w:type="dxa"/>
          </w:tcPr>
          <w:p w14:paraId="3851230B" w14:textId="47D1CC34" w:rsidR="00F002F0" w:rsidRDefault="00F002F0" w:rsidP="00DD2170">
            <w:pPr>
              <w:ind w:left="0"/>
            </w:pPr>
            <w:r>
              <w:t xml:space="preserve">The specific Request </w:t>
            </w:r>
            <w:r w:rsidR="0080066A">
              <w:t>to</w:t>
            </w:r>
            <w:r>
              <w:t xml:space="preserve"> be submitted. The options in this section depend on the selected Regulation. </w:t>
            </w:r>
          </w:p>
        </w:tc>
      </w:tr>
      <w:tr w:rsidR="00F002F0" w14:paraId="3D2840F8" w14:textId="77777777" w:rsidTr="00DD2170">
        <w:tc>
          <w:tcPr>
            <w:tcW w:w="1272" w:type="dxa"/>
          </w:tcPr>
          <w:p w14:paraId="4F5B3DFF" w14:textId="77777777" w:rsidR="00F002F0" w:rsidRDefault="00F002F0" w:rsidP="00DD2170">
            <w:pPr>
              <w:ind w:left="0"/>
            </w:pPr>
            <w:r>
              <w:t>Request Form Fields</w:t>
            </w:r>
          </w:p>
        </w:tc>
        <w:tc>
          <w:tcPr>
            <w:tcW w:w="6649" w:type="dxa"/>
          </w:tcPr>
          <w:p w14:paraId="7A662F0F" w14:textId="78D4DF87" w:rsidR="00F002F0" w:rsidRDefault="0080066A" w:rsidP="00DD2170">
            <w:pPr>
              <w:ind w:left="0"/>
            </w:pPr>
            <w:r>
              <w:t>For the</w:t>
            </w:r>
            <w:r w:rsidR="00F002F0">
              <w:t xml:space="preserve"> selected Request Type, different fields will be presented in this section, and the </w:t>
            </w:r>
            <w:r w:rsidR="001B41ED">
              <w:t>customer</w:t>
            </w:r>
            <w:r w:rsidR="00F002F0">
              <w:t xml:space="preserve"> populate</w:t>
            </w:r>
            <w:r>
              <w:t>s the fields</w:t>
            </w:r>
            <w:r w:rsidR="00F002F0">
              <w:t xml:space="preserve"> </w:t>
            </w:r>
            <w:r w:rsidR="002B3314">
              <w:t>before submitting the request.</w:t>
            </w:r>
          </w:p>
        </w:tc>
      </w:tr>
    </w:tbl>
    <w:p w14:paraId="76C6EFA1" w14:textId="77777777" w:rsidR="00F002F0" w:rsidRDefault="00F002F0" w:rsidP="00B932C5"/>
    <w:p w14:paraId="37CAA101" w14:textId="1990473D" w:rsidR="0060571C" w:rsidRPr="00DC222D" w:rsidRDefault="0060571C" w:rsidP="00B932C5">
      <w:r>
        <w:t>The customer nu</w:t>
      </w:r>
      <w:r w:rsidR="0040512D">
        <w:t xml:space="preserve">mber is not </w:t>
      </w:r>
      <w:r w:rsidR="005F2470">
        <w:t>requested when submitting the request</w:t>
      </w:r>
      <w:r w:rsidR="0040512D">
        <w:t xml:space="preserve">, </w:t>
      </w:r>
      <w:r w:rsidR="004A0F3F">
        <w:t xml:space="preserve">as the customer number or identification is already in place at the customer level. </w:t>
      </w:r>
    </w:p>
    <w:p w14:paraId="19362877" w14:textId="5E762C6F" w:rsidR="007D1251" w:rsidRDefault="006D65EC" w:rsidP="006D65EC">
      <w:pPr>
        <w:pStyle w:val="Heading3"/>
      </w:pPr>
      <w:bookmarkStart w:id="152" w:name="_Toc63415271"/>
      <w:r>
        <w:t xml:space="preserve">Customer </w:t>
      </w:r>
      <w:r w:rsidR="603F3836">
        <w:t>V</w:t>
      </w:r>
      <w:r>
        <w:t xml:space="preserve">iew </w:t>
      </w:r>
      <w:r w:rsidR="18008540">
        <w:t>R</w:t>
      </w:r>
      <w:r>
        <w:t>equests</w:t>
      </w:r>
      <w:bookmarkEnd w:id="152"/>
      <w:r w:rsidR="00DF78F6">
        <w:t xml:space="preserve"> </w:t>
      </w:r>
      <w:r w:rsidR="007D1251">
        <w:t xml:space="preserve"> </w:t>
      </w:r>
    </w:p>
    <w:p w14:paraId="28D4ED94" w14:textId="17E904A0" w:rsidR="00E51D5A" w:rsidRDefault="00E51D5A" w:rsidP="00E51D5A">
      <w:r>
        <w:t xml:space="preserve">The customer can </w:t>
      </w:r>
      <w:r w:rsidR="008B7FB8">
        <w:t>view requests</w:t>
      </w:r>
      <w:r>
        <w:t xml:space="preserve"> by either </w:t>
      </w:r>
      <w:r w:rsidR="009A772A">
        <w:t xml:space="preserve">selecting the </w:t>
      </w:r>
      <w:r w:rsidR="00E73F88">
        <w:t>“Request</w:t>
      </w:r>
      <w:r w:rsidR="00261BC3">
        <w:t>s List</w:t>
      </w:r>
      <w:r w:rsidR="00E73F88">
        <w:t xml:space="preserve">” menu option, or by </w:t>
      </w:r>
      <w:r w:rsidR="0080066A">
        <w:t xml:space="preserve">selecting </w:t>
      </w:r>
      <w:r w:rsidR="00E73F88">
        <w:t xml:space="preserve">the “View Requests” options </w:t>
      </w:r>
      <w:r w:rsidR="0080066A">
        <w:t xml:space="preserve">from </w:t>
      </w:r>
      <w:r w:rsidR="00E73F88">
        <w:t xml:space="preserve">the </w:t>
      </w:r>
      <w:r w:rsidR="00860425">
        <w:t>Dashboard</w:t>
      </w:r>
      <w:r w:rsidR="00E73F88">
        <w:t xml:space="preserve">. </w:t>
      </w:r>
    </w:p>
    <w:p w14:paraId="4D2F6F1C" w14:textId="56EB685F" w:rsidR="00E73F88" w:rsidRDefault="000C491B" w:rsidP="00E51D5A">
      <w:r>
        <w:t xml:space="preserve">The requests presented include both completed requests </w:t>
      </w:r>
      <w:r w:rsidR="0041323A">
        <w:t>and</w:t>
      </w:r>
      <w:r>
        <w:t xml:space="preserve"> </w:t>
      </w:r>
      <w:r w:rsidR="0041323A">
        <w:t xml:space="preserve">in-progress </w:t>
      </w:r>
      <w:r>
        <w:t>requests.</w:t>
      </w:r>
    </w:p>
    <w:p w14:paraId="40E1A26D" w14:textId="77777777" w:rsidR="00D66FC2" w:rsidRDefault="691CE444">
      <w:pPr>
        <w:keepNext/>
      </w:pPr>
      <w:r>
        <w:rPr>
          <w:noProof/>
        </w:rPr>
        <w:drawing>
          <wp:inline distT="0" distB="0" distL="0" distR="0" wp14:anchorId="407E471C" wp14:editId="17AC9381">
            <wp:extent cx="5612180" cy="1256145"/>
            <wp:effectExtent l="0" t="0" r="1270" b="127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73">
                      <a:extLst>
                        <a:ext uri="{28A0092B-C50C-407E-A947-70E740481C1C}">
                          <a14:useLocalDpi xmlns:a14="http://schemas.microsoft.com/office/drawing/2010/main" val="0"/>
                        </a:ext>
                      </a:extLst>
                    </a:blip>
                    <a:stretch>
                      <a:fillRect/>
                    </a:stretch>
                  </pic:blipFill>
                  <pic:spPr>
                    <a:xfrm>
                      <a:off x="0" y="0"/>
                      <a:ext cx="5612180" cy="1256145"/>
                    </a:xfrm>
                    <a:prstGeom prst="rect">
                      <a:avLst/>
                    </a:prstGeom>
                  </pic:spPr>
                </pic:pic>
              </a:graphicData>
            </a:graphic>
          </wp:inline>
        </w:drawing>
      </w:r>
    </w:p>
    <w:p w14:paraId="52A5D386" w14:textId="2728E1F5" w:rsidR="000C491B" w:rsidRDefault="00D66FC2">
      <w:pPr>
        <w:pStyle w:val="Caption"/>
      </w:pPr>
      <w:bookmarkStart w:id="153" w:name="_Toc63416227"/>
      <w:r>
        <w:t xml:space="preserve">Figure </w:t>
      </w:r>
      <w:r w:rsidR="004F4865">
        <w:fldChar w:fldCharType="begin"/>
      </w:r>
      <w:r w:rsidR="004F4865">
        <w:instrText xml:space="preserve"> SEQ Figure \* ARABIC </w:instrText>
      </w:r>
      <w:r w:rsidR="004F4865">
        <w:fldChar w:fldCharType="separate"/>
      </w:r>
      <w:r w:rsidR="00B65864">
        <w:rPr>
          <w:noProof/>
        </w:rPr>
        <w:t>37</w:t>
      </w:r>
      <w:r w:rsidR="004F4865">
        <w:rPr>
          <w:noProof/>
        </w:rPr>
        <w:fldChar w:fldCharType="end"/>
      </w:r>
      <w:r>
        <w:t>. Customer View Requests</w:t>
      </w:r>
      <w:bookmarkEnd w:id="153"/>
    </w:p>
    <w:tbl>
      <w:tblPr>
        <w:tblStyle w:val="TableGridLight1"/>
        <w:tblW w:w="0" w:type="auto"/>
        <w:tblInd w:w="720" w:type="dxa"/>
        <w:tblLook w:val="04A0" w:firstRow="1" w:lastRow="0" w:firstColumn="1" w:lastColumn="0" w:noHBand="0" w:noVBand="1"/>
      </w:tblPr>
      <w:tblGrid>
        <w:gridCol w:w="1272"/>
        <w:gridCol w:w="6649"/>
      </w:tblGrid>
      <w:tr w:rsidR="002619AD" w14:paraId="07F6F8DE" w14:textId="77777777" w:rsidTr="3DD4AA2A">
        <w:trPr>
          <w:cnfStyle w:val="100000000000" w:firstRow="1" w:lastRow="0" w:firstColumn="0" w:lastColumn="0" w:oddVBand="0" w:evenVBand="0" w:oddHBand="0" w:evenHBand="0" w:firstRowFirstColumn="0" w:firstRowLastColumn="0" w:lastRowFirstColumn="0" w:lastRowLastColumn="0"/>
        </w:trPr>
        <w:tc>
          <w:tcPr>
            <w:tcW w:w="1272" w:type="dxa"/>
          </w:tcPr>
          <w:p w14:paraId="40CB9168" w14:textId="77777777" w:rsidR="002619AD" w:rsidRDefault="002619AD" w:rsidP="00DD2170">
            <w:pPr>
              <w:ind w:left="0"/>
            </w:pPr>
            <w:r>
              <w:t>Column</w:t>
            </w:r>
          </w:p>
        </w:tc>
        <w:tc>
          <w:tcPr>
            <w:tcW w:w="6649" w:type="dxa"/>
          </w:tcPr>
          <w:p w14:paraId="5C962ADB" w14:textId="77777777" w:rsidR="002619AD" w:rsidRDefault="002619AD" w:rsidP="00DD2170">
            <w:pPr>
              <w:ind w:left="0"/>
            </w:pPr>
            <w:r>
              <w:t>Description</w:t>
            </w:r>
          </w:p>
        </w:tc>
      </w:tr>
      <w:tr w:rsidR="002619AD" w14:paraId="53257D9D" w14:textId="77777777" w:rsidTr="3DD4AA2A">
        <w:tc>
          <w:tcPr>
            <w:tcW w:w="1272" w:type="dxa"/>
          </w:tcPr>
          <w:p w14:paraId="28B5FFF1" w14:textId="77777777" w:rsidR="002619AD" w:rsidRDefault="002619AD" w:rsidP="00DD2170">
            <w:pPr>
              <w:ind w:left="0"/>
            </w:pPr>
            <w:r>
              <w:t>Request ID</w:t>
            </w:r>
          </w:p>
        </w:tc>
        <w:tc>
          <w:tcPr>
            <w:tcW w:w="6649" w:type="dxa"/>
          </w:tcPr>
          <w:p w14:paraId="6B6CA905" w14:textId="77777777" w:rsidR="002619AD" w:rsidRDefault="002619AD" w:rsidP="00DD2170">
            <w:pPr>
              <w:ind w:left="0"/>
            </w:pPr>
            <w:r>
              <w:t>The unique identification of the request.</w:t>
            </w:r>
          </w:p>
          <w:p w14:paraId="6928893B" w14:textId="782CB6D0" w:rsidR="00E71042" w:rsidRDefault="00E71042" w:rsidP="00DD2170">
            <w:pPr>
              <w:ind w:left="0"/>
            </w:pPr>
            <w:r>
              <w:t xml:space="preserve">A progress bar is displayed </w:t>
            </w:r>
            <w:r w:rsidR="0041323A">
              <w:t xml:space="preserve">beneath </w:t>
            </w:r>
            <w:r>
              <w:t xml:space="preserve">the Request ID. </w:t>
            </w:r>
            <w:r w:rsidR="0041323A">
              <w:t xml:space="preserve">The </w:t>
            </w:r>
            <w:r>
              <w:t xml:space="preserve">progress is </w:t>
            </w:r>
            <w:r w:rsidR="00E05376">
              <w:t>calculated based on the Request open dat</w:t>
            </w:r>
            <w:r w:rsidR="00B60B2A">
              <w:t xml:space="preserve">e </w:t>
            </w:r>
            <w:r w:rsidR="00D632D6">
              <w:t xml:space="preserve">and the </w:t>
            </w:r>
            <w:r w:rsidR="009E52BE">
              <w:t xml:space="preserve">SLA for this request. </w:t>
            </w:r>
            <w:r w:rsidR="0041323A">
              <w:t>The related bar is displayed</w:t>
            </w:r>
            <w:r w:rsidR="009E52BE">
              <w:t xml:space="preserve"> in green</w:t>
            </w:r>
            <w:r>
              <w:t xml:space="preserve"> </w:t>
            </w:r>
            <w:r w:rsidR="0041323A">
              <w:t xml:space="preserve">while </w:t>
            </w:r>
            <w:r>
              <w:t xml:space="preserve">the </w:t>
            </w:r>
            <w:r w:rsidR="009E52BE">
              <w:t xml:space="preserve">Request is within the SLA period (or </w:t>
            </w:r>
            <w:r w:rsidR="00B70E68">
              <w:t>extension</w:t>
            </w:r>
            <w:r w:rsidR="00305713">
              <w:t xml:space="preserve"> period)</w:t>
            </w:r>
            <w:r w:rsidR="0041323A">
              <w:t xml:space="preserve">. The bar is displayed </w:t>
            </w:r>
            <w:r w:rsidR="00305713">
              <w:t xml:space="preserve">in red </w:t>
            </w:r>
            <w:r w:rsidR="0041323A">
              <w:t xml:space="preserve">when </w:t>
            </w:r>
            <w:r w:rsidR="00305713">
              <w:t xml:space="preserve">the </w:t>
            </w:r>
            <w:r w:rsidR="009F5D3D">
              <w:t>R</w:t>
            </w:r>
            <w:r w:rsidR="00305713">
              <w:t>equest is overdue.</w:t>
            </w:r>
          </w:p>
        </w:tc>
      </w:tr>
      <w:tr w:rsidR="002619AD" w14:paraId="4137EED7" w14:textId="77777777" w:rsidTr="3DD4AA2A">
        <w:tc>
          <w:tcPr>
            <w:tcW w:w="1272" w:type="dxa"/>
          </w:tcPr>
          <w:p w14:paraId="6050E06D" w14:textId="77777777" w:rsidR="002619AD" w:rsidRDefault="002619AD" w:rsidP="00DD2170">
            <w:pPr>
              <w:ind w:left="0"/>
            </w:pPr>
            <w:r>
              <w:t>Regulation</w:t>
            </w:r>
          </w:p>
        </w:tc>
        <w:tc>
          <w:tcPr>
            <w:tcW w:w="6649" w:type="dxa"/>
          </w:tcPr>
          <w:p w14:paraId="19BEA11F" w14:textId="666E4F62" w:rsidR="002619AD" w:rsidRDefault="002619AD" w:rsidP="00DD2170">
            <w:pPr>
              <w:ind w:left="0"/>
            </w:pPr>
            <w:r>
              <w:t xml:space="preserve">The Regulation </w:t>
            </w:r>
            <w:r w:rsidR="0041323A">
              <w:t xml:space="preserve">for which the request was created. </w:t>
            </w:r>
          </w:p>
        </w:tc>
      </w:tr>
      <w:tr w:rsidR="002619AD" w14:paraId="12E40439" w14:textId="77777777" w:rsidTr="3DD4AA2A">
        <w:tc>
          <w:tcPr>
            <w:tcW w:w="1272" w:type="dxa"/>
          </w:tcPr>
          <w:p w14:paraId="19D27A03" w14:textId="2BA2B1C8" w:rsidR="002619AD" w:rsidRDefault="00627CEB" w:rsidP="00DD2170">
            <w:pPr>
              <w:ind w:left="0"/>
            </w:pPr>
            <w:r>
              <w:t>Activity</w:t>
            </w:r>
          </w:p>
        </w:tc>
        <w:tc>
          <w:tcPr>
            <w:tcW w:w="6649" w:type="dxa"/>
          </w:tcPr>
          <w:p w14:paraId="3A9F78A4" w14:textId="1B8AFCF5" w:rsidR="002619AD" w:rsidRDefault="002619AD" w:rsidP="00DD2170">
            <w:pPr>
              <w:ind w:left="0"/>
            </w:pPr>
            <w:r>
              <w:t xml:space="preserve">The </w:t>
            </w:r>
            <w:r w:rsidR="00627CEB">
              <w:t>Activity</w:t>
            </w:r>
            <w:r>
              <w:t xml:space="preserve"> that this Request </w:t>
            </w:r>
            <w:r w:rsidR="00B70E68">
              <w:t>executes</w:t>
            </w:r>
            <w:r>
              <w:t xml:space="preserve">. </w:t>
            </w:r>
          </w:p>
        </w:tc>
      </w:tr>
      <w:tr w:rsidR="002619AD" w14:paraId="1F48EB73" w14:textId="77777777" w:rsidTr="3DD4AA2A">
        <w:tc>
          <w:tcPr>
            <w:tcW w:w="1272" w:type="dxa"/>
          </w:tcPr>
          <w:p w14:paraId="5082AD9D" w14:textId="77777777" w:rsidR="002619AD" w:rsidRDefault="002619AD" w:rsidP="00DD2170">
            <w:pPr>
              <w:ind w:left="0"/>
            </w:pPr>
            <w:r>
              <w:lastRenderedPageBreak/>
              <w:t>Status</w:t>
            </w:r>
          </w:p>
        </w:tc>
        <w:tc>
          <w:tcPr>
            <w:tcW w:w="6649" w:type="dxa"/>
          </w:tcPr>
          <w:p w14:paraId="404B2EA3" w14:textId="424B25C1" w:rsidR="002619AD" w:rsidRDefault="525EEA3C" w:rsidP="00DD2170">
            <w:pPr>
              <w:ind w:left="0"/>
            </w:pPr>
            <w:r>
              <w:t xml:space="preserve">The Request status. </w:t>
            </w:r>
            <w:r w:rsidR="4B5A472F">
              <w:t>Status v</w:t>
            </w:r>
            <w:r>
              <w:t xml:space="preserve">alues may be: In Progress, </w:t>
            </w:r>
            <w:r w:rsidR="3F610653">
              <w:t xml:space="preserve">Overdue, </w:t>
            </w:r>
            <w:r>
              <w:t xml:space="preserve">Completed, Stopped. A Stopped Request is a Request </w:t>
            </w:r>
            <w:r w:rsidR="4B5A472F">
              <w:t xml:space="preserve">whereby, </w:t>
            </w:r>
            <w:r>
              <w:t>during its execution</w:t>
            </w:r>
            <w:r w:rsidR="4B5A472F">
              <w:t>,</w:t>
            </w:r>
            <w:r>
              <w:t xml:space="preserve"> the system identified</w:t>
            </w:r>
            <w:r w:rsidR="000B0160">
              <w:t xml:space="preserve"> it should </w:t>
            </w:r>
            <w:r w:rsidR="007F2953">
              <w:t>stop</w:t>
            </w:r>
            <w:r>
              <w:t xml:space="preserve"> </w:t>
            </w:r>
            <w:r w:rsidR="4B5A472F">
              <w:t xml:space="preserve">the Request </w:t>
            </w:r>
            <w:r w:rsidR="007F2953">
              <w:t>execution</w:t>
            </w:r>
            <w:r>
              <w:t>. For example,</w:t>
            </w:r>
            <w:r w:rsidR="4B5A472F">
              <w:t xml:space="preserve"> a customer attempts to open a second request that is equal to the first request while the first request is in progress. The validation of such a second request attempt will reject the second request for this reason. </w:t>
            </w:r>
            <w:r w:rsidR="002358E8">
              <w:t>The rules and validations that can result in stopping a request are defined by configuration.</w:t>
            </w:r>
          </w:p>
        </w:tc>
      </w:tr>
      <w:tr w:rsidR="002619AD" w14:paraId="2BC97D3A" w14:textId="77777777" w:rsidTr="3DD4AA2A">
        <w:tc>
          <w:tcPr>
            <w:tcW w:w="1272" w:type="dxa"/>
          </w:tcPr>
          <w:p w14:paraId="4B7D5226" w14:textId="77777777" w:rsidR="002619AD" w:rsidRDefault="002619AD" w:rsidP="00DD2170">
            <w:pPr>
              <w:ind w:left="0"/>
            </w:pPr>
            <w:r>
              <w:t>Created</w:t>
            </w:r>
          </w:p>
        </w:tc>
        <w:tc>
          <w:tcPr>
            <w:tcW w:w="6649" w:type="dxa"/>
          </w:tcPr>
          <w:p w14:paraId="21C55E90" w14:textId="57F43ED2" w:rsidR="002619AD" w:rsidRDefault="002619AD" w:rsidP="00DD2170">
            <w:pPr>
              <w:ind w:left="0"/>
            </w:pPr>
            <w:r>
              <w:t>The date and time the Request was submitted.</w:t>
            </w:r>
          </w:p>
        </w:tc>
      </w:tr>
      <w:tr w:rsidR="002619AD" w14:paraId="2BC8BA64" w14:textId="77777777" w:rsidTr="3DD4AA2A">
        <w:tc>
          <w:tcPr>
            <w:tcW w:w="1272" w:type="dxa"/>
          </w:tcPr>
          <w:p w14:paraId="6BD5D569" w14:textId="77777777" w:rsidR="002619AD" w:rsidRDefault="002619AD" w:rsidP="00DD2170">
            <w:pPr>
              <w:ind w:left="0"/>
            </w:pPr>
            <w:r>
              <w:t>Completed</w:t>
            </w:r>
          </w:p>
        </w:tc>
        <w:tc>
          <w:tcPr>
            <w:tcW w:w="6649" w:type="dxa"/>
          </w:tcPr>
          <w:p w14:paraId="056917F5" w14:textId="501AD2BC" w:rsidR="002619AD" w:rsidRDefault="002619AD" w:rsidP="00DD2170">
            <w:pPr>
              <w:ind w:left="0"/>
            </w:pPr>
            <w:r>
              <w:t>The date and time the Request was completed (completed requests only).</w:t>
            </w:r>
          </w:p>
        </w:tc>
      </w:tr>
    </w:tbl>
    <w:p w14:paraId="6E00BDC9" w14:textId="77777777" w:rsidR="009F2C93" w:rsidRPr="009F2C93" w:rsidRDefault="009F2C93" w:rsidP="009F2C93"/>
    <w:p w14:paraId="0E075458" w14:textId="301344F9" w:rsidR="002345CE" w:rsidRDefault="0016782C" w:rsidP="002345CE">
      <w:r>
        <w:t xml:space="preserve">Additional </w:t>
      </w:r>
      <w:r w:rsidR="002345CE">
        <w:t xml:space="preserve">details about a </w:t>
      </w:r>
      <w:r w:rsidR="00C229A2">
        <w:t>specific request</w:t>
      </w:r>
      <w:r w:rsidR="002345CE">
        <w:t xml:space="preserve"> can be viewed by clicking the </w:t>
      </w:r>
      <w:r w:rsidR="00D807E8">
        <w:t>request row:</w:t>
      </w:r>
    </w:p>
    <w:p w14:paraId="797306BA" w14:textId="77777777" w:rsidR="005005C8" w:rsidRDefault="7657EDAA">
      <w:pPr>
        <w:keepNext/>
      </w:pPr>
      <w:r>
        <w:rPr>
          <w:noProof/>
        </w:rPr>
        <w:drawing>
          <wp:inline distT="0" distB="0" distL="0" distR="0" wp14:anchorId="5477D156" wp14:editId="1126A1C6">
            <wp:extent cx="3241964" cy="3280411"/>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4">
                      <a:extLst>
                        <a:ext uri="{28A0092B-C50C-407E-A947-70E740481C1C}">
                          <a14:useLocalDpi xmlns:a14="http://schemas.microsoft.com/office/drawing/2010/main" val="0"/>
                        </a:ext>
                      </a:extLst>
                    </a:blip>
                    <a:stretch>
                      <a:fillRect/>
                    </a:stretch>
                  </pic:blipFill>
                  <pic:spPr>
                    <a:xfrm>
                      <a:off x="0" y="0"/>
                      <a:ext cx="3241964" cy="3280411"/>
                    </a:xfrm>
                    <a:prstGeom prst="rect">
                      <a:avLst/>
                    </a:prstGeom>
                  </pic:spPr>
                </pic:pic>
              </a:graphicData>
            </a:graphic>
          </wp:inline>
        </w:drawing>
      </w:r>
    </w:p>
    <w:p w14:paraId="35BAB6EE" w14:textId="66714D64" w:rsidR="00D807E8" w:rsidRPr="002345CE" w:rsidRDefault="005005C8">
      <w:pPr>
        <w:pStyle w:val="Caption"/>
      </w:pPr>
      <w:bookmarkStart w:id="154" w:name="_Toc63416228"/>
      <w:r>
        <w:t xml:space="preserve">Figure </w:t>
      </w:r>
      <w:r w:rsidR="004F4865">
        <w:fldChar w:fldCharType="begin"/>
      </w:r>
      <w:r w:rsidR="004F4865">
        <w:instrText xml:space="preserve"> SEQ Figure \* ARABIC </w:instrText>
      </w:r>
      <w:r w:rsidR="004F4865">
        <w:fldChar w:fldCharType="separate"/>
      </w:r>
      <w:r w:rsidR="00B65864">
        <w:rPr>
          <w:noProof/>
        </w:rPr>
        <w:t>38</w:t>
      </w:r>
      <w:r w:rsidR="004F4865">
        <w:rPr>
          <w:noProof/>
        </w:rPr>
        <w:fldChar w:fldCharType="end"/>
      </w:r>
      <w:r>
        <w:t>. Customer Request Details</w:t>
      </w:r>
      <w:bookmarkEnd w:id="154"/>
    </w:p>
    <w:tbl>
      <w:tblPr>
        <w:tblStyle w:val="TableGridLight1"/>
        <w:tblW w:w="0" w:type="auto"/>
        <w:tblInd w:w="720" w:type="dxa"/>
        <w:tblLook w:val="04A0" w:firstRow="1" w:lastRow="0" w:firstColumn="1" w:lastColumn="0" w:noHBand="0" w:noVBand="1"/>
      </w:tblPr>
      <w:tblGrid>
        <w:gridCol w:w="1543"/>
        <w:gridCol w:w="6378"/>
      </w:tblGrid>
      <w:tr w:rsidR="00466469" w14:paraId="55342A01" w14:textId="77777777" w:rsidTr="00DD2170">
        <w:trPr>
          <w:cnfStyle w:val="100000000000" w:firstRow="1" w:lastRow="0" w:firstColumn="0" w:lastColumn="0" w:oddVBand="0" w:evenVBand="0" w:oddHBand="0" w:evenHBand="0" w:firstRowFirstColumn="0" w:firstRowLastColumn="0" w:lastRowFirstColumn="0" w:lastRowLastColumn="0"/>
        </w:trPr>
        <w:tc>
          <w:tcPr>
            <w:tcW w:w="1543" w:type="dxa"/>
          </w:tcPr>
          <w:p w14:paraId="5AF26739" w14:textId="77777777" w:rsidR="00466469" w:rsidRDefault="00466469" w:rsidP="00DD2170">
            <w:pPr>
              <w:ind w:left="0"/>
            </w:pPr>
            <w:r>
              <w:t>Field</w:t>
            </w:r>
          </w:p>
        </w:tc>
        <w:tc>
          <w:tcPr>
            <w:tcW w:w="6378" w:type="dxa"/>
          </w:tcPr>
          <w:p w14:paraId="206EC97B" w14:textId="77777777" w:rsidR="00466469" w:rsidRDefault="00466469" w:rsidP="00DD2170">
            <w:pPr>
              <w:ind w:left="0"/>
            </w:pPr>
            <w:r>
              <w:t>Description</w:t>
            </w:r>
          </w:p>
        </w:tc>
      </w:tr>
      <w:tr w:rsidR="00466469" w14:paraId="6EE8EF1A" w14:textId="77777777" w:rsidTr="00DD2170">
        <w:tc>
          <w:tcPr>
            <w:tcW w:w="1543" w:type="dxa"/>
          </w:tcPr>
          <w:p w14:paraId="4D3C5CA7" w14:textId="77777777" w:rsidR="00466469" w:rsidRDefault="00466469" w:rsidP="00DD2170">
            <w:pPr>
              <w:ind w:left="0"/>
              <w:jc w:val="left"/>
            </w:pPr>
            <w:r>
              <w:t>Request ID</w:t>
            </w:r>
          </w:p>
        </w:tc>
        <w:tc>
          <w:tcPr>
            <w:tcW w:w="6378" w:type="dxa"/>
          </w:tcPr>
          <w:p w14:paraId="1FBB48EA" w14:textId="77777777" w:rsidR="00466469" w:rsidRDefault="00466469" w:rsidP="00DD2170">
            <w:pPr>
              <w:ind w:left="0"/>
            </w:pPr>
            <w:r>
              <w:t>The unique identification of the request.</w:t>
            </w:r>
          </w:p>
        </w:tc>
      </w:tr>
      <w:tr w:rsidR="00466469" w14:paraId="27209111" w14:textId="77777777" w:rsidTr="00DD2170">
        <w:tc>
          <w:tcPr>
            <w:tcW w:w="1543" w:type="dxa"/>
          </w:tcPr>
          <w:p w14:paraId="7929BE30" w14:textId="77777777" w:rsidR="00466469" w:rsidRDefault="00466469" w:rsidP="00DD2170">
            <w:pPr>
              <w:ind w:left="0"/>
              <w:jc w:val="left"/>
            </w:pPr>
            <w:r>
              <w:t>Regulation name</w:t>
            </w:r>
          </w:p>
        </w:tc>
        <w:tc>
          <w:tcPr>
            <w:tcW w:w="6378" w:type="dxa"/>
          </w:tcPr>
          <w:p w14:paraId="5172407B" w14:textId="342AE765" w:rsidR="00466469" w:rsidRDefault="00466469" w:rsidP="00DD2170">
            <w:pPr>
              <w:ind w:left="0"/>
            </w:pPr>
            <w:r>
              <w:t xml:space="preserve">The Regulation </w:t>
            </w:r>
            <w:r w:rsidR="0016782C">
              <w:t xml:space="preserve">for which the request was created. </w:t>
            </w:r>
          </w:p>
        </w:tc>
      </w:tr>
      <w:tr w:rsidR="00466469" w14:paraId="4AE64D55" w14:textId="77777777" w:rsidTr="00DD2170">
        <w:tc>
          <w:tcPr>
            <w:tcW w:w="1543" w:type="dxa"/>
          </w:tcPr>
          <w:p w14:paraId="2769FF9C" w14:textId="12455AFF" w:rsidR="00466469" w:rsidRDefault="00627CEB" w:rsidP="00DD2170">
            <w:pPr>
              <w:ind w:left="0"/>
              <w:jc w:val="left"/>
            </w:pPr>
            <w:r>
              <w:t>Activity</w:t>
            </w:r>
            <w:r w:rsidR="00466469">
              <w:t xml:space="preserve"> name</w:t>
            </w:r>
          </w:p>
        </w:tc>
        <w:tc>
          <w:tcPr>
            <w:tcW w:w="6378" w:type="dxa"/>
          </w:tcPr>
          <w:p w14:paraId="287FD39F" w14:textId="09C0A39C" w:rsidR="00466469" w:rsidRDefault="00466469" w:rsidP="00DD2170">
            <w:pPr>
              <w:ind w:left="0"/>
            </w:pPr>
            <w:r>
              <w:t xml:space="preserve">The </w:t>
            </w:r>
            <w:r w:rsidR="00627CEB">
              <w:t>Activity</w:t>
            </w:r>
            <w:r>
              <w:t xml:space="preserve"> that this Request </w:t>
            </w:r>
            <w:r w:rsidR="00B70E68">
              <w:t>executes</w:t>
            </w:r>
            <w:r>
              <w:t xml:space="preserve">. </w:t>
            </w:r>
          </w:p>
        </w:tc>
      </w:tr>
      <w:tr w:rsidR="00466469" w14:paraId="71C8CEF0" w14:textId="77777777" w:rsidTr="00DD2170">
        <w:tc>
          <w:tcPr>
            <w:tcW w:w="1543" w:type="dxa"/>
          </w:tcPr>
          <w:p w14:paraId="0031962A" w14:textId="77777777" w:rsidR="00466469" w:rsidRDefault="00466469" w:rsidP="00DD2170">
            <w:pPr>
              <w:ind w:left="0"/>
              <w:jc w:val="left"/>
            </w:pPr>
            <w:r>
              <w:t>Request Status</w:t>
            </w:r>
          </w:p>
        </w:tc>
        <w:tc>
          <w:tcPr>
            <w:tcW w:w="6378" w:type="dxa"/>
          </w:tcPr>
          <w:p w14:paraId="095A8C66" w14:textId="6CFBD445" w:rsidR="00466469" w:rsidRDefault="00466469" w:rsidP="00DD2170">
            <w:pPr>
              <w:ind w:left="0"/>
            </w:pPr>
            <w:r>
              <w:t>The Request status</w:t>
            </w:r>
            <w:r w:rsidR="0027473A">
              <w:t xml:space="preserve"> (i.e., in-progress, completed</w:t>
            </w:r>
            <w:r w:rsidR="00A0246F">
              <w:t>, etc.</w:t>
            </w:r>
            <w:r w:rsidR="0027473A">
              <w:t>)</w:t>
            </w:r>
            <w:r>
              <w:t>.</w:t>
            </w:r>
          </w:p>
        </w:tc>
      </w:tr>
      <w:tr w:rsidR="00466469" w14:paraId="513EE5DD" w14:textId="77777777" w:rsidTr="00DD2170">
        <w:tc>
          <w:tcPr>
            <w:tcW w:w="1543" w:type="dxa"/>
          </w:tcPr>
          <w:p w14:paraId="3FB7CA02" w14:textId="77777777" w:rsidR="00466469" w:rsidRDefault="00466469" w:rsidP="00DD2170">
            <w:pPr>
              <w:ind w:left="0"/>
              <w:jc w:val="left"/>
            </w:pPr>
            <w:r>
              <w:t>Created on</w:t>
            </w:r>
          </w:p>
        </w:tc>
        <w:tc>
          <w:tcPr>
            <w:tcW w:w="6378" w:type="dxa"/>
          </w:tcPr>
          <w:p w14:paraId="08CD90F6" w14:textId="77777777" w:rsidR="00466469" w:rsidRDefault="00466469" w:rsidP="00DD2170">
            <w:pPr>
              <w:ind w:left="0"/>
            </w:pPr>
            <w:r>
              <w:t>The date and time that the Request was submitted.</w:t>
            </w:r>
          </w:p>
        </w:tc>
      </w:tr>
      <w:tr w:rsidR="00466469" w14:paraId="5B115D67" w14:textId="77777777" w:rsidTr="00DD2170">
        <w:tc>
          <w:tcPr>
            <w:tcW w:w="1543" w:type="dxa"/>
          </w:tcPr>
          <w:p w14:paraId="75052779" w14:textId="77777777" w:rsidR="00466469" w:rsidRDefault="00466469" w:rsidP="00DD2170">
            <w:pPr>
              <w:ind w:left="0"/>
              <w:jc w:val="left"/>
            </w:pPr>
            <w:r>
              <w:t>Last Update Date</w:t>
            </w:r>
          </w:p>
        </w:tc>
        <w:tc>
          <w:tcPr>
            <w:tcW w:w="6378" w:type="dxa"/>
          </w:tcPr>
          <w:p w14:paraId="61C84524" w14:textId="1CFF1434" w:rsidR="00466469" w:rsidRDefault="00466469" w:rsidP="00DD2170">
            <w:pPr>
              <w:ind w:left="0"/>
            </w:pPr>
            <w:r>
              <w:t xml:space="preserve">The last time this request was updated. The Request is updated </w:t>
            </w:r>
            <w:r w:rsidR="0027473A">
              <w:t xml:space="preserve">during the progression of its </w:t>
            </w:r>
            <w:r>
              <w:t>execution</w:t>
            </w:r>
            <w:r w:rsidR="0027473A">
              <w:t xml:space="preserve"> </w:t>
            </w:r>
            <w:r>
              <w:t xml:space="preserve">– </w:t>
            </w:r>
            <w:r w:rsidR="0027473A">
              <w:t>in effect, this</w:t>
            </w:r>
            <w:r>
              <w:t xml:space="preserve"> date indicates the last date a Task was executed in the Flow fulfilling th</w:t>
            </w:r>
            <w:r w:rsidR="0027473A">
              <w:t>e</w:t>
            </w:r>
            <w:r>
              <w:t xml:space="preserve"> </w:t>
            </w:r>
            <w:r w:rsidR="00B70E68">
              <w:t>Request</w:t>
            </w:r>
            <w:r>
              <w:t>.</w:t>
            </w:r>
          </w:p>
        </w:tc>
      </w:tr>
      <w:tr w:rsidR="00466469" w14:paraId="584CC7B0" w14:textId="77777777" w:rsidTr="00DD2170">
        <w:tc>
          <w:tcPr>
            <w:tcW w:w="1543" w:type="dxa"/>
          </w:tcPr>
          <w:p w14:paraId="443924C4" w14:textId="77777777" w:rsidR="00466469" w:rsidRDefault="00466469" w:rsidP="00DD2170">
            <w:pPr>
              <w:ind w:left="0"/>
              <w:jc w:val="left"/>
            </w:pPr>
            <w:r>
              <w:t xml:space="preserve">Estimated completion in </w:t>
            </w:r>
          </w:p>
        </w:tc>
        <w:tc>
          <w:tcPr>
            <w:tcW w:w="6378" w:type="dxa"/>
          </w:tcPr>
          <w:p w14:paraId="5F443FB4" w14:textId="7FEF0EEF" w:rsidR="00466469" w:rsidRDefault="00466469" w:rsidP="00DD2170">
            <w:pPr>
              <w:ind w:left="0"/>
            </w:pPr>
            <w:r>
              <w:t xml:space="preserve">The number of days the request is expected to be completed. The number of days is </w:t>
            </w:r>
            <w:r w:rsidR="0027473A">
              <w:t xml:space="preserve">based upon the calculation from the </w:t>
            </w:r>
            <w:r>
              <w:t xml:space="preserve">Request creation date and the </w:t>
            </w:r>
            <w:r w:rsidR="00627CEB">
              <w:t>Activity</w:t>
            </w:r>
            <w:r>
              <w:t xml:space="preserve"> SLA. </w:t>
            </w:r>
          </w:p>
        </w:tc>
      </w:tr>
      <w:tr w:rsidR="00466469" w14:paraId="7520E1FE" w14:textId="77777777" w:rsidTr="00DD2170">
        <w:tc>
          <w:tcPr>
            <w:tcW w:w="1543" w:type="dxa"/>
          </w:tcPr>
          <w:p w14:paraId="149588FA" w14:textId="77777777" w:rsidR="00466469" w:rsidRDefault="00466469" w:rsidP="00DD2170">
            <w:pPr>
              <w:ind w:left="0"/>
              <w:jc w:val="left"/>
            </w:pPr>
            <w:r>
              <w:t>Extended</w:t>
            </w:r>
          </w:p>
        </w:tc>
        <w:tc>
          <w:tcPr>
            <w:tcW w:w="6378" w:type="dxa"/>
          </w:tcPr>
          <w:p w14:paraId="47B490B9" w14:textId="138E2B45" w:rsidR="00466469" w:rsidRDefault="00466469" w:rsidP="00DD2170">
            <w:pPr>
              <w:ind w:left="0"/>
            </w:pPr>
            <w:r>
              <w:t>Indicates if the Request SLA was extended. The values are true/false</w:t>
            </w:r>
            <w:r w:rsidR="00F465A1">
              <w:t>.</w:t>
            </w:r>
            <w:r>
              <w:t xml:space="preserve"> </w:t>
            </w:r>
          </w:p>
        </w:tc>
      </w:tr>
      <w:tr w:rsidR="00466469" w14:paraId="55EAA7FF" w14:textId="77777777" w:rsidTr="00DD2170">
        <w:tc>
          <w:tcPr>
            <w:tcW w:w="1543" w:type="dxa"/>
          </w:tcPr>
          <w:p w14:paraId="098AD6D8" w14:textId="77777777" w:rsidR="00466469" w:rsidRDefault="00466469" w:rsidP="00DD2170">
            <w:pPr>
              <w:ind w:left="0"/>
              <w:jc w:val="left"/>
            </w:pPr>
            <w:r>
              <w:t>Extendable</w:t>
            </w:r>
          </w:p>
        </w:tc>
        <w:tc>
          <w:tcPr>
            <w:tcW w:w="6378" w:type="dxa"/>
          </w:tcPr>
          <w:p w14:paraId="2E60E2D4" w14:textId="1E9840A8" w:rsidR="00466469" w:rsidRDefault="00466469" w:rsidP="00DD2170">
            <w:pPr>
              <w:ind w:left="0"/>
            </w:pPr>
            <w:r>
              <w:t xml:space="preserve">Indicates if the Request SLA can be extended. </w:t>
            </w:r>
            <w:r w:rsidR="0027473A">
              <w:t xml:space="preserve">Extendable is dependent upon </w:t>
            </w:r>
            <w:r>
              <w:t xml:space="preserve">the configuration of the </w:t>
            </w:r>
            <w:r w:rsidR="00627CEB">
              <w:t>Activity</w:t>
            </w:r>
            <w:r>
              <w:t xml:space="preserve"> of this </w:t>
            </w:r>
            <w:r w:rsidR="007151DD">
              <w:t>Request</w:t>
            </w:r>
            <w:r>
              <w:t>.</w:t>
            </w:r>
          </w:p>
        </w:tc>
      </w:tr>
    </w:tbl>
    <w:p w14:paraId="6F39BDEB" w14:textId="77777777" w:rsidR="002345CE" w:rsidRPr="00E51D5A" w:rsidRDefault="002345CE" w:rsidP="00E51D5A"/>
    <w:p w14:paraId="25BE9680" w14:textId="6AEB1929" w:rsidR="00193FD4" w:rsidRDefault="00F941EB" w:rsidP="00944F0B">
      <w:pPr>
        <w:pStyle w:val="Heading2"/>
      </w:pPr>
      <w:bookmarkStart w:id="155" w:name="_Toc63415272"/>
      <w:r>
        <w:t>DPM</w:t>
      </w:r>
      <w:r w:rsidR="00944F0B">
        <w:t xml:space="preserve"> APIs </w:t>
      </w:r>
      <w:r w:rsidR="00DF78F6">
        <w:t xml:space="preserve">for </w:t>
      </w:r>
      <w:r w:rsidR="2AB0164A">
        <w:t>C</w:t>
      </w:r>
      <w:r w:rsidR="00DF78F6">
        <w:t xml:space="preserve">ustomer </w:t>
      </w:r>
      <w:r w:rsidR="3BFDF89B">
        <w:t>R</w:t>
      </w:r>
      <w:r w:rsidR="00DF78F6">
        <w:t>equests</w:t>
      </w:r>
      <w:bookmarkEnd w:id="155"/>
    </w:p>
    <w:p w14:paraId="5D5A510B" w14:textId="17F9EA80" w:rsidR="00EA7A26" w:rsidRDefault="006E76B1" w:rsidP="00EA7A26">
      <w:r>
        <w:t xml:space="preserve">For companies that prefer to integrate the </w:t>
      </w:r>
      <w:r w:rsidR="00F941EB">
        <w:t>DPM</w:t>
      </w:r>
      <w:r>
        <w:t xml:space="preserve"> requests in their own customer porta</w:t>
      </w:r>
      <w:r w:rsidR="00F431A6">
        <w:t xml:space="preserve">l using their </w:t>
      </w:r>
      <w:r w:rsidR="00DC5026">
        <w:t>standard user interface d</w:t>
      </w:r>
      <w:r w:rsidR="006826C4">
        <w:t>e</w:t>
      </w:r>
      <w:r w:rsidR="00DC5026">
        <w:t>sign</w:t>
      </w:r>
      <w:r>
        <w:t xml:space="preserve">, </w:t>
      </w:r>
      <w:r w:rsidR="00F941EB">
        <w:t>DPM</w:t>
      </w:r>
      <w:r w:rsidR="00EA7A26">
        <w:t xml:space="preserve"> provides a set of APIs </w:t>
      </w:r>
      <w:r>
        <w:t>to be used</w:t>
      </w:r>
      <w:r w:rsidR="00F431A6">
        <w:t xml:space="preserve"> by any client application. </w:t>
      </w:r>
      <w:r>
        <w:t xml:space="preserve"> </w:t>
      </w:r>
    </w:p>
    <w:p w14:paraId="5A1BF190" w14:textId="4CB98680" w:rsidR="00E27619" w:rsidRPr="00EA7A26" w:rsidRDefault="00E27619" w:rsidP="00EA7A26">
      <w:pPr>
        <w:rPr>
          <w:lang w:bidi="he-IL"/>
        </w:rPr>
      </w:pPr>
      <w:r>
        <w:t>For detailed documentation of those API</w:t>
      </w:r>
      <w:r w:rsidR="00D65DF7">
        <w:t>s</w:t>
      </w:r>
      <w:r w:rsidR="0027473A">
        <w:t>,</w:t>
      </w:r>
      <w:r w:rsidR="00D65DF7">
        <w:t xml:space="preserve"> access the swagger </w:t>
      </w:r>
      <w:r w:rsidR="004D19F2">
        <w:t xml:space="preserve">documentation of the </w:t>
      </w:r>
      <w:r w:rsidR="00F941EB">
        <w:t>DPM</w:t>
      </w:r>
      <w:r w:rsidR="004D19F2">
        <w:t xml:space="preserve"> system. </w:t>
      </w:r>
    </w:p>
    <w:p w14:paraId="1E90C13A" w14:textId="03A555BA" w:rsidR="00CA320F" w:rsidRDefault="00CA320F" w:rsidP="00F578AE">
      <w:pPr>
        <w:pStyle w:val="Heading1"/>
      </w:pPr>
      <w:bookmarkStart w:id="156" w:name="_Toc63415273"/>
      <w:r>
        <w:t xml:space="preserve">Steward </w:t>
      </w:r>
      <w:r w:rsidR="00B34B04">
        <w:t>User Interface</w:t>
      </w:r>
      <w:bookmarkEnd w:id="156"/>
    </w:p>
    <w:p w14:paraId="04755116" w14:textId="448DE286" w:rsidR="00796F07" w:rsidRDefault="00E1347D" w:rsidP="008302A2">
      <w:r>
        <w:t xml:space="preserve">A Steward in the </w:t>
      </w:r>
      <w:r w:rsidR="00F941EB">
        <w:t>DPM</w:t>
      </w:r>
      <w:r>
        <w:t xml:space="preserve"> system is </w:t>
      </w:r>
      <w:r w:rsidR="007374CF">
        <w:t xml:space="preserve">a user responsible to handle the execution of specific Tasks as part of the fulfillment process. </w:t>
      </w:r>
      <w:r w:rsidR="00014558">
        <w:t xml:space="preserve">Stewards are assigned a specific Corporate Role, which determines </w:t>
      </w:r>
      <w:r w:rsidR="0093585C">
        <w:t xml:space="preserve">the </w:t>
      </w:r>
      <w:r w:rsidR="00014558">
        <w:t xml:space="preserve">type of Tasks </w:t>
      </w:r>
      <w:r w:rsidR="0093585C">
        <w:t xml:space="preserve">that </w:t>
      </w:r>
      <w:r w:rsidR="00014EF8">
        <w:t>each Steward</w:t>
      </w:r>
      <w:r w:rsidR="2D9FA4FA">
        <w:t xml:space="preserve"> </w:t>
      </w:r>
      <w:r w:rsidR="0093585C">
        <w:t xml:space="preserve">can perform. </w:t>
      </w:r>
    </w:p>
    <w:p w14:paraId="5F454E2A" w14:textId="5776FACE" w:rsidR="00670C70" w:rsidRDefault="0093585C" w:rsidP="002928F7">
      <w:r>
        <w:t xml:space="preserve">At a </w:t>
      </w:r>
      <w:r w:rsidR="00757D67">
        <w:t xml:space="preserve">high level, </w:t>
      </w:r>
      <w:r w:rsidR="00DD360D">
        <w:t xml:space="preserve">the system </w:t>
      </w:r>
      <w:r>
        <w:t xml:space="preserve">determines </w:t>
      </w:r>
      <w:r w:rsidR="00656293">
        <w:t xml:space="preserve">which Task </w:t>
      </w:r>
      <w:r>
        <w:t xml:space="preserve">to execute </w:t>
      </w:r>
      <w:r w:rsidR="00656293">
        <w:t>by which Steward</w:t>
      </w:r>
      <w:r>
        <w:t>,</w:t>
      </w:r>
      <w:r w:rsidR="00656293">
        <w:t xml:space="preserve"> b</w:t>
      </w:r>
      <w:r w:rsidR="004A0370">
        <w:t xml:space="preserve">ased on the Corporate Role </w:t>
      </w:r>
      <w:r w:rsidR="00F5397F">
        <w:t xml:space="preserve">selected when a Task is configured and the Corporate Role of the Steward: </w:t>
      </w:r>
      <w:r w:rsidR="00757D67">
        <w:t>e</w:t>
      </w:r>
      <w:r w:rsidR="00EA4F03">
        <w:t xml:space="preserve">ach Steward is assigned to a </w:t>
      </w:r>
      <w:r w:rsidR="008464DB">
        <w:t xml:space="preserve">Corporate </w:t>
      </w:r>
      <w:r w:rsidR="00EA4F03">
        <w:t>Role</w:t>
      </w:r>
      <w:r w:rsidR="00D144AD">
        <w:t xml:space="preserve">. </w:t>
      </w:r>
      <w:r>
        <w:t xml:space="preserve">Additionally, </w:t>
      </w:r>
      <w:r w:rsidR="002C7733">
        <w:t>e</w:t>
      </w:r>
      <w:r w:rsidR="00DD360D">
        <w:t>ac</w:t>
      </w:r>
      <w:r w:rsidR="00C2799C">
        <w:t>h Task</w:t>
      </w:r>
      <w:r>
        <w:t>,</w:t>
      </w:r>
      <w:r w:rsidR="00C2799C">
        <w:t xml:space="preserve"> in </w:t>
      </w:r>
      <w:r w:rsidR="002B6DCF">
        <w:t>the definition of a Flow</w:t>
      </w:r>
      <w:r>
        <w:t>,</w:t>
      </w:r>
      <w:r w:rsidR="002B6DCF">
        <w:t xml:space="preserve"> has a </w:t>
      </w:r>
      <w:r w:rsidR="008464DB">
        <w:t xml:space="preserve">Corporate </w:t>
      </w:r>
      <w:r w:rsidR="002B6DCF">
        <w:t xml:space="preserve">Role defined. When a new </w:t>
      </w:r>
      <w:r w:rsidR="00F941EB">
        <w:t>DPM</w:t>
      </w:r>
      <w:r w:rsidR="002D275A">
        <w:t xml:space="preserve"> Request</w:t>
      </w:r>
      <w:r w:rsidR="002B6DCF">
        <w:t xml:space="preserve"> is created, </w:t>
      </w:r>
      <w:r w:rsidR="0010100B">
        <w:t xml:space="preserve">and </w:t>
      </w:r>
      <w:r w:rsidR="00D351C6">
        <w:t xml:space="preserve">the </w:t>
      </w:r>
      <w:r w:rsidR="002D275A">
        <w:t>Request</w:t>
      </w:r>
      <w:r w:rsidR="00AA0F29">
        <w:t xml:space="preserve"> fulfillment process </w:t>
      </w:r>
      <w:r>
        <w:t>includes</w:t>
      </w:r>
      <w:r w:rsidR="00AA0F29">
        <w:t xml:space="preserve"> a Task</w:t>
      </w:r>
      <w:r w:rsidR="00B453D5">
        <w:t xml:space="preserve"> that should be</w:t>
      </w:r>
      <w:r w:rsidR="00AA0F29">
        <w:t xml:space="preserve"> handled by a Steward, this Task appear</w:t>
      </w:r>
      <w:r>
        <w:t>s</w:t>
      </w:r>
      <w:r w:rsidR="00AA0F29">
        <w:t xml:space="preserve"> to the Steward</w:t>
      </w:r>
      <w:r w:rsidR="008E599A">
        <w:t>s</w:t>
      </w:r>
      <w:r w:rsidR="00C83FE1">
        <w:t xml:space="preserve"> </w:t>
      </w:r>
      <w:r w:rsidR="00FB3796">
        <w:t xml:space="preserve">assigned to </w:t>
      </w:r>
      <w:r w:rsidR="00C83FE1">
        <w:t xml:space="preserve">the </w:t>
      </w:r>
      <w:r w:rsidR="00D66501">
        <w:t xml:space="preserve">matching role. </w:t>
      </w:r>
      <w:r w:rsidR="008464DB">
        <w:t xml:space="preserve"> </w:t>
      </w:r>
    </w:p>
    <w:p w14:paraId="06BA8779" w14:textId="6156242A" w:rsidR="00574D51" w:rsidRDefault="00574D51" w:rsidP="002928F7">
      <w:r>
        <w:t xml:space="preserve">A user </w:t>
      </w:r>
      <w:r w:rsidR="00631154">
        <w:t xml:space="preserve">that has </w:t>
      </w:r>
      <w:r>
        <w:t xml:space="preserve">Steward </w:t>
      </w:r>
      <w:r w:rsidR="00615A57">
        <w:t>privileges</w:t>
      </w:r>
      <w:r w:rsidR="00631154">
        <w:t xml:space="preserve"> will see the </w:t>
      </w:r>
      <w:r>
        <w:t>following menu options</w:t>
      </w:r>
      <w:r w:rsidR="00631154">
        <w:t xml:space="preserve"> upon login</w:t>
      </w:r>
      <w:r>
        <w:t>:</w:t>
      </w:r>
    </w:p>
    <w:p w14:paraId="3BB6303D" w14:textId="10C92158" w:rsidR="00574D51" w:rsidRDefault="00631154" w:rsidP="00631154">
      <w:pPr>
        <w:pStyle w:val="ListParagraph"/>
        <w:numPr>
          <w:ilvl w:val="0"/>
          <w:numId w:val="36"/>
        </w:numPr>
      </w:pPr>
      <w:r>
        <w:t>Dashboard</w:t>
      </w:r>
    </w:p>
    <w:p w14:paraId="0F10F5CD" w14:textId="735318D0" w:rsidR="00631154" w:rsidRDefault="00F92C14" w:rsidP="00631154">
      <w:pPr>
        <w:pStyle w:val="ListParagraph"/>
        <w:numPr>
          <w:ilvl w:val="0"/>
          <w:numId w:val="36"/>
        </w:numPr>
      </w:pPr>
      <w:r>
        <w:t>Task List</w:t>
      </w:r>
    </w:p>
    <w:p w14:paraId="745D8A6A" w14:textId="3107E99D" w:rsidR="00670C70" w:rsidRDefault="00E801D4" w:rsidP="00E801D4">
      <w:pPr>
        <w:pStyle w:val="Heading2"/>
      </w:pPr>
      <w:bookmarkStart w:id="157" w:name="_Toc63415274"/>
      <w:r>
        <w:t>Steward Dashboard</w:t>
      </w:r>
      <w:bookmarkEnd w:id="157"/>
    </w:p>
    <w:p w14:paraId="1799FCE3" w14:textId="2FA2BEEB" w:rsidR="00E801D4" w:rsidRDefault="008F0586" w:rsidP="00E801D4">
      <w:r>
        <w:t xml:space="preserve">The Steward Dashboard screen consolidates all </w:t>
      </w:r>
      <w:r w:rsidR="00521885">
        <w:t xml:space="preserve">important </w:t>
      </w:r>
      <w:r>
        <w:t xml:space="preserve">information for a Steward in order to </w:t>
      </w:r>
      <w:r w:rsidR="00A83B46">
        <w:t xml:space="preserve">obtain an overview of the current status of the Tasks </w:t>
      </w:r>
      <w:r w:rsidR="00B84F2B">
        <w:t xml:space="preserve">allocated to </w:t>
      </w:r>
      <w:r w:rsidR="00521885">
        <w:t xml:space="preserve">their </w:t>
      </w:r>
      <w:r w:rsidR="00C03DEA">
        <w:t>Role and</w:t>
      </w:r>
      <w:r w:rsidR="00246164">
        <w:t xml:space="preserve"> allow them to take </w:t>
      </w:r>
      <w:r w:rsidR="00521885">
        <w:t xml:space="preserve">actions </w:t>
      </w:r>
      <w:r w:rsidR="00A63F25">
        <w:t xml:space="preserve">accordingly. </w:t>
      </w:r>
    </w:p>
    <w:p w14:paraId="27A28EAB" w14:textId="77777777" w:rsidR="005005C8" w:rsidRDefault="3943DAAF">
      <w:pPr>
        <w:keepNext/>
      </w:pPr>
      <w:r>
        <w:rPr>
          <w:noProof/>
        </w:rPr>
        <w:lastRenderedPageBreak/>
        <w:drawing>
          <wp:inline distT="0" distB="0" distL="0" distR="0" wp14:anchorId="392DCFA5" wp14:editId="50EBACAF">
            <wp:extent cx="5532582" cy="2881553"/>
            <wp:effectExtent l="0" t="0" r="5080" b="1905"/>
            <wp:docPr id="191239233" name="Picture 191239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33"/>
                    <pic:cNvPicPr/>
                  </pic:nvPicPr>
                  <pic:blipFill>
                    <a:blip r:embed="rId75">
                      <a:extLst>
                        <a:ext uri="{28A0092B-C50C-407E-A947-70E740481C1C}">
                          <a14:useLocalDpi xmlns:a14="http://schemas.microsoft.com/office/drawing/2010/main" val="0"/>
                        </a:ext>
                      </a:extLst>
                    </a:blip>
                    <a:stretch>
                      <a:fillRect/>
                    </a:stretch>
                  </pic:blipFill>
                  <pic:spPr>
                    <a:xfrm>
                      <a:off x="0" y="0"/>
                      <a:ext cx="5532582" cy="2881553"/>
                    </a:xfrm>
                    <a:prstGeom prst="rect">
                      <a:avLst/>
                    </a:prstGeom>
                  </pic:spPr>
                </pic:pic>
              </a:graphicData>
            </a:graphic>
          </wp:inline>
        </w:drawing>
      </w:r>
    </w:p>
    <w:p w14:paraId="4179875A" w14:textId="23B2E9EB" w:rsidR="00AE1F16" w:rsidRDefault="005005C8" w:rsidP="00B2495B">
      <w:pPr>
        <w:pStyle w:val="Caption"/>
      </w:pPr>
      <w:bookmarkStart w:id="158" w:name="_Toc63416229"/>
      <w:r>
        <w:t xml:space="preserve">Figure </w:t>
      </w:r>
      <w:r w:rsidR="004F4865">
        <w:fldChar w:fldCharType="begin"/>
      </w:r>
      <w:r w:rsidR="004F4865">
        <w:instrText xml:space="preserve"> SEQ Figure \* ARABIC </w:instrText>
      </w:r>
      <w:r w:rsidR="004F4865">
        <w:fldChar w:fldCharType="separate"/>
      </w:r>
      <w:r w:rsidR="00B65864">
        <w:rPr>
          <w:noProof/>
        </w:rPr>
        <w:t>39</w:t>
      </w:r>
      <w:r w:rsidR="004F4865">
        <w:rPr>
          <w:noProof/>
        </w:rPr>
        <w:fldChar w:fldCharType="end"/>
      </w:r>
      <w:r>
        <w:t>. Steward Dashboard</w:t>
      </w:r>
      <w:bookmarkEnd w:id="158"/>
    </w:p>
    <w:p w14:paraId="282EAFC2" w14:textId="5D8D951B" w:rsidR="00C427B7" w:rsidRDefault="00C427B7" w:rsidP="00D44115">
      <w:pPr>
        <w:pStyle w:val="Heading3"/>
      </w:pPr>
      <w:bookmarkStart w:id="159" w:name="_Toc63415275"/>
      <w:r>
        <w:t>Steward Dashboard Filters</w:t>
      </w:r>
      <w:bookmarkEnd w:id="159"/>
    </w:p>
    <w:p w14:paraId="22196205" w14:textId="2884687B" w:rsidR="00C427B7" w:rsidRPr="0095459F" w:rsidRDefault="00C427B7" w:rsidP="3DD4AA2A">
      <w:r>
        <w:t xml:space="preserve">The graphs in the dashboard can be filtered based on a set of parameters </w:t>
      </w:r>
      <w:r w:rsidR="00521885">
        <w:t>displayed</w:t>
      </w:r>
      <w:r>
        <w:t xml:space="preserve"> at the upper </w:t>
      </w:r>
      <w:r w:rsidR="00521885">
        <w:t xml:space="preserve">portion </w:t>
      </w:r>
      <w:r>
        <w:t xml:space="preserve">of the screen. The filters </w:t>
      </w:r>
      <w:r w:rsidR="00521885">
        <w:t>include:</w:t>
      </w:r>
      <w:r>
        <w:t xml:space="preserve"> </w:t>
      </w:r>
    </w:p>
    <w:p w14:paraId="42D22AAA" w14:textId="7AA90AAD" w:rsidR="00C427B7" w:rsidRDefault="00C427B7" w:rsidP="00C427B7">
      <w:pPr>
        <w:pStyle w:val="ListParagraph"/>
        <w:numPr>
          <w:ilvl w:val="0"/>
          <w:numId w:val="16"/>
        </w:numPr>
      </w:pPr>
      <w:r w:rsidRPr="0095459F">
        <w:t xml:space="preserve">Regulation – Filter </w:t>
      </w:r>
      <w:r>
        <w:t xml:space="preserve">the information presented in the dashboard to Requests </w:t>
      </w:r>
      <w:r w:rsidR="00521885">
        <w:t xml:space="preserve">for </w:t>
      </w:r>
      <w:r>
        <w:t>a specific Regulation</w:t>
      </w:r>
      <w:r w:rsidR="00911A36">
        <w:t>.</w:t>
      </w:r>
    </w:p>
    <w:p w14:paraId="13BB953A" w14:textId="7A5B4D14" w:rsidR="00C427B7" w:rsidRDefault="00627CEB" w:rsidP="00C427B7">
      <w:pPr>
        <w:pStyle w:val="ListParagraph"/>
        <w:numPr>
          <w:ilvl w:val="0"/>
          <w:numId w:val="16"/>
        </w:numPr>
      </w:pPr>
      <w:r>
        <w:t>Activity</w:t>
      </w:r>
      <w:r w:rsidR="00C427B7">
        <w:t xml:space="preserve"> - </w:t>
      </w:r>
      <w:r w:rsidR="00C427B7" w:rsidRPr="0095459F">
        <w:t xml:space="preserve">Filter </w:t>
      </w:r>
      <w:r w:rsidR="00C427B7">
        <w:t xml:space="preserve">the information presented in the dashboard to Requests of a specific </w:t>
      </w:r>
      <w:r>
        <w:t>Activity</w:t>
      </w:r>
      <w:r w:rsidR="00911A36">
        <w:t>.</w:t>
      </w:r>
    </w:p>
    <w:p w14:paraId="1E5880E7" w14:textId="70213265" w:rsidR="00C427B7" w:rsidRDefault="00760AB3" w:rsidP="00C427B7">
      <w:pPr>
        <w:pStyle w:val="ListParagraph"/>
        <w:numPr>
          <w:ilvl w:val="0"/>
          <w:numId w:val="16"/>
        </w:numPr>
      </w:pPr>
      <w:r>
        <w:t>Assigned To</w:t>
      </w:r>
      <w:r w:rsidR="00C427B7">
        <w:t xml:space="preserve"> </w:t>
      </w:r>
      <w:r w:rsidR="00F31D0B">
        <w:t>–</w:t>
      </w:r>
      <w:r w:rsidR="00C427B7">
        <w:t xml:space="preserve"> </w:t>
      </w:r>
      <w:r w:rsidR="00F31D0B">
        <w:t xml:space="preserve">Permits the Steward to apply a </w:t>
      </w:r>
      <w:r w:rsidR="00521885">
        <w:t xml:space="preserve">selected </w:t>
      </w:r>
      <w:r w:rsidR="00F31D0B">
        <w:t xml:space="preserve">filter to see only the Tasks assigned to </w:t>
      </w:r>
      <w:r w:rsidR="00FE6757">
        <w:t>this Steward</w:t>
      </w:r>
      <w:r w:rsidR="00521885">
        <w:t>,</w:t>
      </w:r>
      <w:r w:rsidR="000A685D">
        <w:t xml:space="preserve"> or to see all Tasks allocated to the Role </w:t>
      </w:r>
      <w:r w:rsidR="00521885">
        <w:t xml:space="preserve">held by the </w:t>
      </w:r>
      <w:r w:rsidR="00FE6757">
        <w:t>Steward</w:t>
      </w:r>
      <w:r w:rsidR="00911A36">
        <w:t>.</w:t>
      </w:r>
    </w:p>
    <w:p w14:paraId="2E541E93" w14:textId="77C4A918" w:rsidR="00C427B7" w:rsidRPr="0095459F" w:rsidRDefault="00C427B7" w:rsidP="00C427B7">
      <w:pPr>
        <w:pStyle w:val="ListParagraph"/>
        <w:numPr>
          <w:ilvl w:val="0"/>
          <w:numId w:val="16"/>
        </w:numPr>
      </w:pPr>
      <w:r>
        <w:t xml:space="preserve">Data Range – </w:t>
      </w:r>
      <w:r w:rsidR="00521885">
        <w:t>T</w:t>
      </w:r>
      <w:r>
        <w:t xml:space="preserve">his filter defines the date range used to filter </w:t>
      </w:r>
      <w:r w:rsidR="00C3026C">
        <w:t>the Tasks</w:t>
      </w:r>
      <w:r w:rsidR="00521885">
        <w:t>.</w:t>
      </w:r>
      <w:r>
        <w:t xml:space="preserve"> </w:t>
      </w:r>
    </w:p>
    <w:p w14:paraId="49ED4C9D" w14:textId="77777777" w:rsidR="005005C8" w:rsidRDefault="5F3B1A9C" w:rsidP="00B2495B">
      <w:pPr>
        <w:keepNext/>
      </w:pPr>
      <w:r>
        <w:rPr>
          <w:noProof/>
        </w:rPr>
        <w:drawing>
          <wp:inline distT="0" distB="0" distL="0" distR="0" wp14:anchorId="054F938F" wp14:editId="485E8A2F">
            <wp:extent cx="5534168" cy="31159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6">
                      <a:extLst>
                        <a:ext uri="{28A0092B-C50C-407E-A947-70E740481C1C}">
                          <a14:useLocalDpi xmlns:a14="http://schemas.microsoft.com/office/drawing/2010/main" val="0"/>
                        </a:ext>
                      </a:extLst>
                    </a:blip>
                    <a:stretch>
                      <a:fillRect/>
                    </a:stretch>
                  </pic:blipFill>
                  <pic:spPr>
                    <a:xfrm>
                      <a:off x="0" y="0"/>
                      <a:ext cx="5534168" cy="311593"/>
                    </a:xfrm>
                    <a:prstGeom prst="rect">
                      <a:avLst/>
                    </a:prstGeom>
                  </pic:spPr>
                </pic:pic>
              </a:graphicData>
            </a:graphic>
          </wp:inline>
        </w:drawing>
      </w:r>
    </w:p>
    <w:p w14:paraId="6C25CAC3" w14:textId="21C4A820" w:rsidR="00C427B7" w:rsidRDefault="005005C8" w:rsidP="00B2495B">
      <w:pPr>
        <w:pStyle w:val="Caption"/>
      </w:pPr>
      <w:bookmarkStart w:id="160" w:name="_Toc63416230"/>
      <w:r>
        <w:t xml:space="preserve">Figure </w:t>
      </w:r>
      <w:r w:rsidR="004F4865">
        <w:fldChar w:fldCharType="begin"/>
      </w:r>
      <w:r w:rsidR="004F4865">
        <w:instrText xml:space="preserve"> SEQ Figure \* ARABIC </w:instrText>
      </w:r>
      <w:r w:rsidR="004F4865">
        <w:fldChar w:fldCharType="separate"/>
      </w:r>
      <w:r w:rsidR="00B65864">
        <w:rPr>
          <w:noProof/>
        </w:rPr>
        <w:t>40</w:t>
      </w:r>
      <w:r w:rsidR="004F4865">
        <w:rPr>
          <w:noProof/>
        </w:rPr>
        <w:fldChar w:fldCharType="end"/>
      </w:r>
      <w:r>
        <w:t>. Example of Applied Steward Dashboard Filter</w:t>
      </w:r>
      <w:bookmarkEnd w:id="160"/>
    </w:p>
    <w:p w14:paraId="00E0811F" w14:textId="7A38BFD7" w:rsidR="00C427B7" w:rsidRDefault="00C427B7" w:rsidP="00C427B7">
      <w:r>
        <w:t xml:space="preserve">The </w:t>
      </w:r>
      <w:r w:rsidR="00521885">
        <w:t xml:space="preserve">filter </w:t>
      </w:r>
      <w:r>
        <w:t>select</w:t>
      </w:r>
      <w:r w:rsidR="4209493F">
        <w:t>ed</w:t>
      </w:r>
      <w:r>
        <w:t xml:space="preserve"> </w:t>
      </w:r>
      <w:r w:rsidR="2F5A8FD7">
        <w:t>varies</w:t>
      </w:r>
      <w:r w:rsidR="00521885">
        <w:t xml:space="preserve"> </w:t>
      </w:r>
      <w:r>
        <w:t xml:space="preserve">the </w:t>
      </w:r>
      <w:r w:rsidR="215BBBD8">
        <w:t xml:space="preserve">displayed </w:t>
      </w:r>
      <w:r>
        <w:t xml:space="preserve">information </w:t>
      </w:r>
      <w:r w:rsidR="71DD70CE">
        <w:t>for graphs and</w:t>
      </w:r>
      <w:r>
        <w:t xml:space="preserve"> totals</w:t>
      </w:r>
      <w:r w:rsidR="27C2523C">
        <w:t xml:space="preserve"> shown for </w:t>
      </w:r>
      <w:r w:rsidR="009B2CA4">
        <w:t>the dashboard</w:t>
      </w:r>
      <w:r>
        <w:t>.</w:t>
      </w:r>
    </w:p>
    <w:p w14:paraId="4A74B783" w14:textId="7A0BC404" w:rsidR="00C427B7" w:rsidRDefault="00C427B7" w:rsidP="3DD4AA2A">
      <w:pPr>
        <w:pStyle w:val="Heading3"/>
      </w:pPr>
      <w:bookmarkStart w:id="161" w:name="_Toc63415276"/>
      <w:r>
        <w:t>Steward Dashboard Totals</w:t>
      </w:r>
      <w:bookmarkEnd w:id="161"/>
    </w:p>
    <w:p w14:paraId="31B22937" w14:textId="7DDA2D6B" w:rsidR="00C427B7" w:rsidRDefault="00C427B7" w:rsidP="3DD4AA2A">
      <w:pPr>
        <w:ind w:left="0"/>
      </w:pPr>
      <w:r>
        <w:t>The totals in the dashboard reflect the list of</w:t>
      </w:r>
      <w:r w:rsidR="006307D7">
        <w:t xml:space="preserve"> Tasks </w:t>
      </w:r>
      <w:r>
        <w:t>that match the selection criteria specified by the dashboard filters</w:t>
      </w:r>
      <w:r w:rsidR="00521885">
        <w:t>:</w:t>
      </w:r>
    </w:p>
    <w:p w14:paraId="1AE3EA04" w14:textId="360D6226" w:rsidR="00C427B7" w:rsidRDefault="00C427B7" w:rsidP="00C427B7">
      <w:pPr>
        <w:pStyle w:val="ListParagraph"/>
        <w:numPr>
          <w:ilvl w:val="0"/>
          <w:numId w:val="15"/>
        </w:numPr>
      </w:pPr>
      <w:r>
        <w:t>Total</w:t>
      </w:r>
      <w:r w:rsidR="001F25B4">
        <w:t xml:space="preserve"> Number of</w:t>
      </w:r>
      <w:r>
        <w:t xml:space="preserve"> </w:t>
      </w:r>
      <w:r w:rsidR="006307D7">
        <w:t>Tasks</w:t>
      </w:r>
      <w:r>
        <w:t xml:space="preserve"> – </w:t>
      </w:r>
      <w:r w:rsidR="00521885">
        <w:t>T</w:t>
      </w:r>
      <w:r>
        <w:t xml:space="preserve">otal number of </w:t>
      </w:r>
      <w:r w:rsidR="001F25B4">
        <w:t>Tasks in the selected period</w:t>
      </w:r>
      <w:r>
        <w:t xml:space="preserve">. </w:t>
      </w:r>
    </w:p>
    <w:p w14:paraId="3495566C" w14:textId="2131FEAF" w:rsidR="009C70A6" w:rsidRDefault="001F25B4" w:rsidP="009C70A6">
      <w:pPr>
        <w:pStyle w:val="ListParagraph"/>
        <w:numPr>
          <w:ilvl w:val="0"/>
          <w:numId w:val="15"/>
        </w:numPr>
      </w:pPr>
      <w:r>
        <w:t>Completed Tasks</w:t>
      </w:r>
      <w:r w:rsidR="00C427B7">
        <w:t xml:space="preserve"> – Total number of </w:t>
      </w:r>
      <w:r>
        <w:t>Tasks completed in the selected period</w:t>
      </w:r>
      <w:r w:rsidR="00521885">
        <w:t>.</w:t>
      </w:r>
    </w:p>
    <w:p w14:paraId="3D479AA7" w14:textId="0015F781" w:rsidR="009C70A6" w:rsidRDefault="009C70A6" w:rsidP="009C70A6">
      <w:pPr>
        <w:pStyle w:val="ListParagraph"/>
        <w:numPr>
          <w:ilvl w:val="0"/>
          <w:numId w:val="15"/>
        </w:numPr>
      </w:pPr>
      <w:r>
        <w:t xml:space="preserve">Assigned Tasks in Progress </w:t>
      </w:r>
      <w:r w:rsidR="00724369">
        <w:t>–</w:t>
      </w:r>
      <w:r>
        <w:t xml:space="preserve"> </w:t>
      </w:r>
      <w:r w:rsidR="00724369">
        <w:t>Tasks in progress that are already assigned</w:t>
      </w:r>
      <w:r w:rsidR="00CC3F87">
        <w:t>. If the filter “</w:t>
      </w:r>
      <w:r w:rsidR="00F464F8">
        <w:t>Assigned</w:t>
      </w:r>
      <w:r w:rsidR="00CC3F87">
        <w:t xml:space="preserve"> to” was set to </w:t>
      </w:r>
      <w:r w:rsidR="00BC1965">
        <w:t>“All Team Tasks”</w:t>
      </w:r>
      <w:r w:rsidR="000D68A7">
        <w:t>,</w:t>
      </w:r>
      <w:r w:rsidR="00BC1965">
        <w:t xml:space="preserve"> then this total includes all assigned </w:t>
      </w:r>
      <w:r w:rsidR="00BC1965">
        <w:lastRenderedPageBreak/>
        <w:t xml:space="preserve">Tasks to the corporate role team of the Steward. If this filter is set to </w:t>
      </w:r>
      <w:r w:rsidR="00760EE0">
        <w:t>“Tasks Assigned to Me”</w:t>
      </w:r>
      <w:r w:rsidR="000D68A7">
        <w:t>,</w:t>
      </w:r>
      <w:r w:rsidR="00760EE0">
        <w:t xml:space="preserve"> then only the Tasks directly assigned to the Steward are included.</w:t>
      </w:r>
    </w:p>
    <w:p w14:paraId="775BA7CB" w14:textId="352D6DCF" w:rsidR="00DF6E42" w:rsidRPr="008C7C21" w:rsidRDefault="00C427B7" w:rsidP="00E37AAA">
      <w:pPr>
        <w:pStyle w:val="ListParagraph"/>
        <w:numPr>
          <w:ilvl w:val="0"/>
          <w:numId w:val="15"/>
        </w:numPr>
      </w:pPr>
      <w:r>
        <w:t xml:space="preserve"> </w:t>
      </w:r>
      <w:r w:rsidR="00760EE0">
        <w:t xml:space="preserve">Unassigned Tasks – </w:t>
      </w:r>
      <w:r w:rsidR="00521885">
        <w:t>T</w:t>
      </w:r>
      <w:r w:rsidR="00760EE0">
        <w:t>otal of Tasks in the selected period not assigned to any steward</w:t>
      </w:r>
      <w:r w:rsidR="004E6AD8">
        <w:t>.</w:t>
      </w:r>
    </w:p>
    <w:p w14:paraId="3B4CBEC6" w14:textId="77777777" w:rsidR="005005C8" w:rsidRDefault="673BB25B" w:rsidP="00B2495B">
      <w:pPr>
        <w:keepNext/>
      </w:pPr>
      <w:r>
        <w:rPr>
          <w:noProof/>
        </w:rPr>
        <w:drawing>
          <wp:inline distT="0" distB="0" distL="0" distR="0" wp14:anchorId="41E65C87" wp14:editId="206BBB9E">
            <wp:extent cx="5486400" cy="276665"/>
            <wp:effectExtent l="0" t="0" r="0" b="3175"/>
            <wp:docPr id="191239235" name="Picture 19123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35"/>
                    <pic:cNvPicPr/>
                  </pic:nvPicPr>
                  <pic:blipFill>
                    <a:blip r:embed="rId77">
                      <a:extLst>
                        <a:ext uri="{28A0092B-C50C-407E-A947-70E740481C1C}">
                          <a14:useLocalDpi xmlns:a14="http://schemas.microsoft.com/office/drawing/2010/main" val="0"/>
                        </a:ext>
                      </a:extLst>
                    </a:blip>
                    <a:stretch>
                      <a:fillRect/>
                    </a:stretch>
                  </pic:blipFill>
                  <pic:spPr>
                    <a:xfrm>
                      <a:off x="0" y="0"/>
                      <a:ext cx="5486400" cy="276665"/>
                    </a:xfrm>
                    <a:prstGeom prst="rect">
                      <a:avLst/>
                    </a:prstGeom>
                  </pic:spPr>
                </pic:pic>
              </a:graphicData>
            </a:graphic>
          </wp:inline>
        </w:drawing>
      </w:r>
    </w:p>
    <w:p w14:paraId="776898CE" w14:textId="10729F9B" w:rsidR="00C427B7" w:rsidRDefault="005005C8" w:rsidP="00B2495B">
      <w:pPr>
        <w:pStyle w:val="Caption"/>
      </w:pPr>
      <w:bookmarkStart w:id="162" w:name="_Toc63416231"/>
      <w:r>
        <w:t xml:space="preserve">Figure </w:t>
      </w:r>
      <w:r w:rsidR="004F4865">
        <w:fldChar w:fldCharType="begin"/>
      </w:r>
      <w:r w:rsidR="004F4865">
        <w:instrText xml:space="preserve"> SEQ Figure \* ARABIC </w:instrText>
      </w:r>
      <w:r w:rsidR="004F4865">
        <w:fldChar w:fldCharType="separate"/>
      </w:r>
      <w:r w:rsidR="00B65864">
        <w:rPr>
          <w:noProof/>
        </w:rPr>
        <w:t>41</w:t>
      </w:r>
      <w:r w:rsidR="004F4865">
        <w:rPr>
          <w:noProof/>
        </w:rPr>
        <w:fldChar w:fldCharType="end"/>
      </w:r>
      <w:r>
        <w:t>. Steward Dashboard Totals Example</w:t>
      </w:r>
      <w:bookmarkEnd w:id="162"/>
    </w:p>
    <w:p w14:paraId="791580E7" w14:textId="525FB875" w:rsidR="00E37AAA" w:rsidRDefault="00E37AAA" w:rsidP="00E37AAA">
      <w:r>
        <w:t xml:space="preserve">Clicking on any </w:t>
      </w:r>
      <w:r w:rsidR="00521885">
        <w:t>indicated</w:t>
      </w:r>
      <w:r w:rsidR="000D68A7">
        <w:t xml:space="preserve"> </w:t>
      </w:r>
      <w:r>
        <w:t xml:space="preserve">Total takes the user to the list of Tasks </w:t>
      </w:r>
      <w:r w:rsidR="00521885">
        <w:t xml:space="preserve">represented by </w:t>
      </w:r>
      <w:r>
        <w:t xml:space="preserve">this total. </w:t>
      </w:r>
    </w:p>
    <w:p w14:paraId="036C9ED2" w14:textId="48FF1AF9" w:rsidR="00E37AAA" w:rsidRDefault="00E37AAA" w:rsidP="00E37AAA">
      <w:r>
        <w:t>The total number of Tasks (leftmost total) is the sum of the three totals to its right.</w:t>
      </w:r>
    </w:p>
    <w:p w14:paraId="02BB0A87" w14:textId="01C42121" w:rsidR="00C427B7" w:rsidRPr="003A2C4B" w:rsidRDefault="00F87278" w:rsidP="00D44115">
      <w:pPr>
        <w:pStyle w:val="Heading3"/>
      </w:pPr>
      <w:bookmarkStart w:id="163" w:name="_Toc63415277"/>
      <w:r>
        <w:t>Steward</w:t>
      </w:r>
      <w:r w:rsidR="00C427B7">
        <w:t xml:space="preserve"> Graphs</w:t>
      </w:r>
      <w:bookmarkEnd w:id="163"/>
    </w:p>
    <w:p w14:paraId="5C8FA1E7" w14:textId="18B1C801" w:rsidR="00C427B7" w:rsidRDefault="000E0D66" w:rsidP="00C427B7">
      <w:pPr>
        <w:pStyle w:val="ListParagraph"/>
        <w:numPr>
          <w:ilvl w:val="0"/>
          <w:numId w:val="14"/>
        </w:numPr>
      </w:pPr>
      <w:r>
        <w:t>D</w:t>
      </w:r>
      <w:r w:rsidR="0016306C">
        <w:t>aily: Total Opened Vs. Completed Tasks for selected period</w:t>
      </w:r>
      <w:r w:rsidR="00C427B7">
        <w:t xml:space="preserve"> – </w:t>
      </w:r>
      <w:r w:rsidR="00BC6529">
        <w:t>This graph compares, for the filter conditions, the number of the Tasks opened in any given day of the selected date range, with the number of Tasks closed in the same period</w:t>
      </w:r>
      <w:r w:rsidR="00C427B7">
        <w:t>.</w:t>
      </w:r>
    </w:p>
    <w:p w14:paraId="3065F76F" w14:textId="35235192" w:rsidR="009703AC" w:rsidRDefault="009703AC" w:rsidP="009703AC">
      <w:pPr>
        <w:pStyle w:val="ListParagraph"/>
        <w:numPr>
          <w:ilvl w:val="0"/>
          <w:numId w:val="14"/>
        </w:numPr>
      </w:pPr>
      <w:r>
        <w:t>Daily: Total Unassigned Vs. Completed Tasks for selected period – This graph compares, for the filter conditions, the number of unassigned Tasks opened in any given day of the selected date range, with the number of Tasks closed in the same period.</w:t>
      </w:r>
    </w:p>
    <w:p w14:paraId="5C4A43EF" w14:textId="26FD0FE7" w:rsidR="00C427B7" w:rsidRDefault="00C427B7" w:rsidP="00C427B7">
      <w:pPr>
        <w:pStyle w:val="ListParagraph"/>
        <w:numPr>
          <w:ilvl w:val="0"/>
          <w:numId w:val="14"/>
        </w:numPr>
      </w:pPr>
      <w:r>
        <w:t xml:space="preserve">Open Requests per Selected Date Range – this graph shows the distribution of the open requests according to the request submission date. The graph indicates the number of open Requests, as well as how many of those requests have at least one </w:t>
      </w:r>
      <w:r w:rsidR="009F2CA1">
        <w:t xml:space="preserve">overdue </w:t>
      </w:r>
      <w:r>
        <w:t xml:space="preserve">Task. </w:t>
      </w:r>
    </w:p>
    <w:p w14:paraId="1326245E" w14:textId="77777777" w:rsidR="005005C8" w:rsidRDefault="673BB25B" w:rsidP="00B2495B">
      <w:pPr>
        <w:keepNext/>
      </w:pPr>
      <w:r>
        <w:rPr>
          <w:noProof/>
        </w:rPr>
        <w:drawing>
          <wp:inline distT="0" distB="0" distL="0" distR="0" wp14:anchorId="5EF9B98A" wp14:editId="6B8ADB6C">
            <wp:extent cx="5587999" cy="2506242"/>
            <wp:effectExtent l="0" t="0" r="0" b="0"/>
            <wp:docPr id="191239234" name="Picture 1912392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34"/>
                    <pic:cNvPicPr/>
                  </pic:nvPicPr>
                  <pic:blipFill>
                    <a:blip r:embed="rId78">
                      <a:extLst>
                        <a:ext uri="{28A0092B-C50C-407E-A947-70E740481C1C}">
                          <a14:useLocalDpi xmlns:a14="http://schemas.microsoft.com/office/drawing/2010/main" val="0"/>
                        </a:ext>
                      </a:extLst>
                    </a:blip>
                    <a:stretch>
                      <a:fillRect/>
                    </a:stretch>
                  </pic:blipFill>
                  <pic:spPr>
                    <a:xfrm>
                      <a:off x="0" y="0"/>
                      <a:ext cx="5587999" cy="2506242"/>
                    </a:xfrm>
                    <a:prstGeom prst="rect">
                      <a:avLst/>
                    </a:prstGeom>
                  </pic:spPr>
                </pic:pic>
              </a:graphicData>
            </a:graphic>
          </wp:inline>
        </w:drawing>
      </w:r>
    </w:p>
    <w:p w14:paraId="08FC3257" w14:textId="1861B7D5" w:rsidR="0016306C" w:rsidRDefault="005005C8" w:rsidP="00B2495B">
      <w:pPr>
        <w:pStyle w:val="Caption"/>
      </w:pPr>
      <w:bookmarkStart w:id="164" w:name="_Toc63416232"/>
      <w:r>
        <w:t xml:space="preserve">Figure </w:t>
      </w:r>
      <w:r w:rsidR="004F4865">
        <w:fldChar w:fldCharType="begin"/>
      </w:r>
      <w:r w:rsidR="004F4865">
        <w:instrText xml:space="preserve"> SEQ Figure \* ARABIC </w:instrText>
      </w:r>
      <w:r w:rsidR="004F4865">
        <w:fldChar w:fldCharType="separate"/>
      </w:r>
      <w:r w:rsidR="00B65864">
        <w:rPr>
          <w:noProof/>
        </w:rPr>
        <w:t>42</w:t>
      </w:r>
      <w:r w:rsidR="004F4865">
        <w:rPr>
          <w:noProof/>
        </w:rPr>
        <w:fldChar w:fldCharType="end"/>
      </w:r>
      <w:r>
        <w:t>. Steward Graphs</w:t>
      </w:r>
      <w:bookmarkEnd w:id="164"/>
    </w:p>
    <w:p w14:paraId="14194311" w14:textId="77777777" w:rsidR="00C427B7" w:rsidRPr="00C427B7" w:rsidRDefault="00C427B7" w:rsidP="00C427B7"/>
    <w:p w14:paraId="73D0F63C" w14:textId="7ECD44E9" w:rsidR="00321FD2" w:rsidRDefault="00321FD2" w:rsidP="00321FD2">
      <w:pPr>
        <w:pStyle w:val="Heading2"/>
      </w:pPr>
      <w:bookmarkStart w:id="165" w:name="_Toc63415278"/>
      <w:r>
        <w:t>Tasks List</w:t>
      </w:r>
      <w:bookmarkEnd w:id="165"/>
    </w:p>
    <w:p w14:paraId="3F4DCED8" w14:textId="43E4B74B" w:rsidR="002044CF" w:rsidRDefault="00321FD2" w:rsidP="00321FD2">
      <w:r>
        <w:t xml:space="preserve">The Tasks List screen </w:t>
      </w:r>
      <w:r w:rsidR="009F2CA1">
        <w:t xml:space="preserve">shows </w:t>
      </w:r>
      <w:r w:rsidR="003C5716">
        <w:t xml:space="preserve">Tasks allocated to the Corporate Role of the specific Steward. </w:t>
      </w:r>
    </w:p>
    <w:p w14:paraId="65B99A44" w14:textId="77777777" w:rsidR="00DD1514" w:rsidRDefault="36F9AA0E">
      <w:pPr>
        <w:keepNext/>
      </w:pPr>
      <w:r>
        <w:rPr>
          <w:noProof/>
        </w:rPr>
        <w:lastRenderedPageBreak/>
        <w:drawing>
          <wp:inline distT="0" distB="0" distL="0" distR="0" wp14:anchorId="460BB752" wp14:editId="375C4A98">
            <wp:extent cx="5532582" cy="3075430"/>
            <wp:effectExtent l="0" t="0" r="5080" b="0"/>
            <wp:docPr id="191239236" name="Picture 191239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36"/>
                    <pic:cNvPicPr/>
                  </pic:nvPicPr>
                  <pic:blipFill>
                    <a:blip r:embed="rId79">
                      <a:extLst>
                        <a:ext uri="{28A0092B-C50C-407E-A947-70E740481C1C}">
                          <a14:useLocalDpi xmlns:a14="http://schemas.microsoft.com/office/drawing/2010/main" val="0"/>
                        </a:ext>
                      </a:extLst>
                    </a:blip>
                    <a:stretch>
                      <a:fillRect/>
                    </a:stretch>
                  </pic:blipFill>
                  <pic:spPr>
                    <a:xfrm>
                      <a:off x="0" y="0"/>
                      <a:ext cx="5532582" cy="3075430"/>
                    </a:xfrm>
                    <a:prstGeom prst="rect">
                      <a:avLst/>
                    </a:prstGeom>
                  </pic:spPr>
                </pic:pic>
              </a:graphicData>
            </a:graphic>
          </wp:inline>
        </w:drawing>
      </w:r>
    </w:p>
    <w:p w14:paraId="29677CF1" w14:textId="77D61488" w:rsidR="00AE1F16" w:rsidRDefault="00DD1514" w:rsidP="00B2495B">
      <w:pPr>
        <w:pStyle w:val="Caption"/>
      </w:pPr>
      <w:bookmarkStart w:id="166" w:name="_Toc63416233"/>
      <w:r>
        <w:t xml:space="preserve">Figure </w:t>
      </w:r>
      <w:r w:rsidR="004F4865">
        <w:fldChar w:fldCharType="begin"/>
      </w:r>
      <w:r w:rsidR="004F4865">
        <w:instrText xml:space="preserve"> SEQ Figure \* ARABIC </w:instrText>
      </w:r>
      <w:r w:rsidR="004F4865">
        <w:fldChar w:fldCharType="separate"/>
      </w:r>
      <w:r w:rsidR="00B65864">
        <w:rPr>
          <w:noProof/>
        </w:rPr>
        <w:t>43</w:t>
      </w:r>
      <w:r w:rsidR="004F4865">
        <w:rPr>
          <w:noProof/>
        </w:rPr>
        <w:fldChar w:fldCharType="end"/>
      </w:r>
      <w:r>
        <w:t>. Tasks List</w:t>
      </w:r>
      <w:bookmarkEnd w:id="166"/>
    </w:p>
    <w:p w14:paraId="38EFFA08" w14:textId="3BD3D7F5" w:rsidR="0057516F" w:rsidRDefault="002044CF" w:rsidP="00321FD2">
      <w:r>
        <w:t xml:space="preserve">At the top of the screen, filters allow the user to </w:t>
      </w:r>
      <w:r w:rsidR="00C0661C">
        <w:t>search</w:t>
      </w:r>
      <w:r w:rsidR="003C5716">
        <w:t xml:space="preserve"> tasks</w:t>
      </w:r>
      <w:r w:rsidR="00653915">
        <w:t xml:space="preserve"> that answer specific</w:t>
      </w:r>
      <w:r w:rsidR="003C5716">
        <w:t xml:space="preserve"> criteria</w:t>
      </w:r>
      <w:r w:rsidR="0057516F">
        <w:t>.</w:t>
      </w:r>
    </w:p>
    <w:p w14:paraId="47A6742C" w14:textId="77777777" w:rsidR="0057516F" w:rsidRDefault="0057516F" w:rsidP="00321FD2">
      <w:r>
        <w:t>The filters are:</w:t>
      </w:r>
    </w:p>
    <w:p w14:paraId="23D98F44" w14:textId="55890B52" w:rsidR="00321FD2" w:rsidRDefault="0057516F" w:rsidP="0057516F">
      <w:pPr>
        <w:pStyle w:val="ListParagraph"/>
        <w:numPr>
          <w:ilvl w:val="0"/>
          <w:numId w:val="24"/>
        </w:numPr>
      </w:pPr>
      <w:r>
        <w:t xml:space="preserve">Regulation </w:t>
      </w:r>
      <w:r w:rsidR="00965E70">
        <w:t>–</w:t>
      </w:r>
      <w:r>
        <w:t xml:space="preserve"> </w:t>
      </w:r>
      <w:r w:rsidR="009F2CA1">
        <w:t xml:space="preserve">Filter </w:t>
      </w:r>
      <w:r w:rsidR="00965E70">
        <w:t>according to a specific Regulation</w:t>
      </w:r>
      <w:r w:rsidR="009F2CA1">
        <w:t>.</w:t>
      </w:r>
    </w:p>
    <w:p w14:paraId="7E866F29" w14:textId="216AE712" w:rsidR="00965E70" w:rsidRDefault="00627CEB" w:rsidP="0057516F">
      <w:pPr>
        <w:pStyle w:val="ListParagraph"/>
        <w:numPr>
          <w:ilvl w:val="0"/>
          <w:numId w:val="24"/>
        </w:numPr>
      </w:pPr>
      <w:r>
        <w:t>Activity</w:t>
      </w:r>
      <w:r w:rsidR="00601C09">
        <w:t xml:space="preserve"> Name – </w:t>
      </w:r>
      <w:r w:rsidR="009F2CA1">
        <w:t xml:space="preserve">Filter </w:t>
      </w:r>
      <w:r w:rsidR="00601C09">
        <w:t xml:space="preserve">according to a specific </w:t>
      </w:r>
      <w:r>
        <w:t>Activity</w:t>
      </w:r>
      <w:r w:rsidR="00601C09">
        <w:t xml:space="preserve">. This </w:t>
      </w:r>
      <w:r w:rsidR="003E31C0">
        <w:t xml:space="preserve">filter </w:t>
      </w:r>
      <w:r w:rsidR="00704108">
        <w:t>can</w:t>
      </w:r>
      <w:r w:rsidR="003E31C0">
        <w:t xml:space="preserve"> be used only if a Regulation was selected in the Regulation filter</w:t>
      </w:r>
      <w:r w:rsidR="009F2CA1">
        <w:t>;</w:t>
      </w:r>
      <w:r w:rsidR="003E31C0">
        <w:t xml:space="preserve"> the dropdown list presents </w:t>
      </w:r>
      <w:r w:rsidR="00975B0B">
        <w:t xml:space="preserve">the </w:t>
      </w:r>
      <w:r>
        <w:t>Activity</w:t>
      </w:r>
      <w:r w:rsidR="00975B0B">
        <w:t xml:space="preserve"> list according to the </w:t>
      </w:r>
      <w:r>
        <w:t>Activities</w:t>
      </w:r>
      <w:r w:rsidR="00975B0B">
        <w:t xml:space="preserve"> of the selected regulation</w:t>
      </w:r>
      <w:r w:rsidR="00B64FD1">
        <w:t>.</w:t>
      </w:r>
    </w:p>
    <w:p w14:paraId="146BCE73" w14:textId="1D2F5E21" w:rsidR="00B64FD1" w:rsidRDefault="00B64FD1" w:rsidP="0057516F">
      <w:pPr>
        <w:pStyle w:val="ListParagraph"/>
        <w:numPr>
          <w:ilvl w:val="0"/>
          <w:numId w:val="24"/>
        </w:numPr>
      </w:pPr>
      <w:r>
        <w:t>Task Status</w:t>
      </w:r>
      <w:r w:rsidR="00723CBB">
        <w:t xml:space="preserve"> </w:t>
      </w:r>
      <w:r w:rsidR="005645F7">
        <w:t>–</w:t>
      </w:r>
      <w:r w:rsidR="00723CBB">
        <w:t xml:space="preserve"> </w:t>
      </w:r>
      <w:r w:rsidR="009F2CA1">
        <w:t>F</w:t>
      </w:r>
      <w:r w:rsidR="009F318D">
        <w:t>ilter by the Task status, for example – Completed or In progress.</w:t>
      </w:r>
    </w:p>
    <w:p w14:paraId="01CDDFDF" w14:textId="35786F91" w:rsidR="009822DA" w:rsidRDefault="001F6A47" w:rsidP="0057516F">
      <w:pPr>
        <w:pStyle w:val="ListParagraph"/>
        <w:numPr>
          <w:ilvl w:val="0"/>
          <w:numId w:val="24"/>
        </w:numPr>
      </w:pPr>
      <w:r>
        <w:t xml:space="preserve">Role – the </w:t>
      </w:r>
      <w:r w:rsidR="009822DA">
        <w:t xml:space="preserve">name of the Corporate </w:t>
      </w:r>
      <w:r>
        <w:t xml:space="preserve">Role that </w:t>
      </w:r>
      <w:r w:rsidR="009822DA">
        <w:t xml:space="preserve">should perform the </w:t>
      </w:r>
      <w:r>
        <w:t>Tasks</w:t>
      </w:r>
      <w:r w:rsidR="009822DA">
        <w:t>.</w:t>
      </w:r>
    </w:p>
    <w:p w14:paraId="498E5173" w14:textId="61888CAA" w:rsidR="00BF32FB" w:rsidRDefault="009F318D" w:rsidP="0057516F">
      <w:pPr>
        <w:pStyle w:val="ListParagraph"/>
        <w:numPr>
          <w:ilvl w:val="0"/>
          <w:numId w:val="24"/>
        </w:numPr>
      </w:pPr>
      <w:r>
        <w:t xml:space="preserve">Assignment – </w:t>
      </w:r>
      <w:r w:rsidR="009F2CA1">
        <w:t>T</w:t>
      </w:r>
      <w:r w:rsidR="004D380F">
        <w:t>his filter allows the Steward</w:t>
      </w:r>
      <w:r w:rsidR="003D3BEE">
        <w:t>s</w:t>
      </w:r>
      <w:r w:rsidR="004D380F">
        <w:t xml:space="preserve"> to view </w:t>
      </w:r>
      <w:r w:rsidR="0092169E">
        <w:t xml:space="preserve">the list </w:t>
      </w:r>
      <w:r w:rsidR="009F2CA1">
        <w:t xml:space="preserve">of Tasks </w:t>
      </w:r>
      <w:r w:rsidR="0092169E">
        <w:t xml:space="preserve">only </w:t>
      </w:r>
      <w:r w:rsidR="004D380F">
        <w:t xml:space="preserve">assigned to </w:t>
      </w:r>
      <w:r w:rsidR="009F2CA1">
        <w:t>them</w:t>
      </w:r>
      <w:r w:rsidR="004D380F">
        <w:t xml:space="preserve">, </w:t>
      </w:r>
      <w:r w:rsidR="0092169E">
        <w:t xml:space="preserve">or view </w:t>
      </w:r>
      <w:r w:rsidR="004D380F">
        <w:t xml:space="preserve">Tasks assigned to </w:t>
      </w:r>
      <w:r w:rsidR="002C5FAB">
        <w:t xml:space="preserve">other </w:t>
      </w:r>
      <w:r w:rsidR="00BF32FB">
        <w:t xml:space="preserve">stewards of the same role, or </w:t>
      </w:r>
      <w:r w:rsidR="009F2CA1">
        <w:t>unassigned</w:t>
      </w:r>
      <w:r w:rsidR="00BF32FB">
        <w:t xml:space="preserve">. </w:t>
      </w:r>
    </w:p>
    <w:p w14:paraId="119653E4" w14:textId="016C298F" w:rsidR="009F318D" w:rsidRDefault="00BF32FB" w:rsidP="0057516F">
      <w:pPr>
        <w:pStyle w:val="ListParagraph"/>
        <w:numPr>
          <w:ilvl w:val="0"/>
          <w:numId w:val="24"/>
        </w:numPr>
      </w:pPr>
      <w:r>
        <w:t>Request ID</w:t>
      </w:r>
      <w:r w:rsidR="009F318D">
        <w:t xml:space="preserve"> </w:t>
      </w:r>
      <w:r w:rsidR="00A111CF">
        <w:t>–</w:t>
      </w:r>
      <w:r w:rsidR="00552193">
        <w:t xml:space="preserve"> </w:t>
      </w:r>
      <w:r w:rsidR="009F2CA1">
        <w:t>U</w:t>
      </w:r>
      <w:r w:rsidR="00A111CF">
        <w:t xml:space="preserve">sed to search for a specific request ID. </w:t>
      </w:r>
    </w:p>
    <w:p w14:paraId="18139E83" w14:textId="7DCB5CCA" w:rsidR="00D96248" w:rsidRDefault="00D96248" w:rsidP="00D96248">
      <w:r>
        <w:t xml:space="preserve">Once the Tasks List </w:t>
      </w:r>
      <w:r w:rsidR="00357522">
        <w:t xml:space="preserve">is presented, the Steward </w:t>
      </w:r>
      <w:r w:rsidR="00DD27DC">
        <w:t xml:space="preserve">can </w:t>
      </w:r>
      <w:r w:rsidR="00A15EE9">
        <w:t>perform the following actions on the task:</w:t>
      </w:r>
    </w:p>
    <w:p w14:paraId="04CC92E3" w14:textId="2D830275" w:rsidR="000E1822" w:rsidRDefault="00620596" w:rsidP="000E1822">
      <w:pPr>
        <w:pStyle w:val="ListParagraph"/>
        <w:numPr>
          <w:ilvl w:val="0"/>
          <w:numId w:val="24"/>
        </w:numPr>
      </w:pPr>
      <w:r>
        <w:t xml:space="preserve">Get – </w:t>
      </w:r>
      <w:r w:rsidR="009F2CA1">
        <w:t>T</w:t>
      </w:r>
      <w:r>
        <w:t xml:space="preserve">his action </w:t>
      </w:r>
      <w:r w:rsidR="00AF4A2C">
        <w:t>assigns</w:t>
      </w:r>
      <w:r>
        <w:t xml:space="preserve"> the task to the steward. </w:t>
      </w:r>
      <w:r w:rsidR="00A02928">
        <w:t xml:space="preserve">The “Get” action is enabled only if the Task is not yet assigned to </w:t>
      </w:r>
      <w:r w:rsidR="00D91416">
        <w:t>any user</w:t>
      </w:r>
      <w:r w:rsidR="000E1822">
        <w:t>.</w:t>
      </w:r>
    </w:p>
    <w:p w14:paraId="568D3D21" w14:textId="1601FC21" w:rsidR="00AE1F16" w:rsidRDefault="00D56550" w:rsidP="00AE1F16">
      <w:pPr>
        <w:pStyle w:val="ListParagraph"/>
        <w:numPr>
          <w:ilvl w:val="0"/>
          <w:numId w:val="24"/>
        </w:numPr>
      </w:pPr>
      <w:r>
        <w:t>Release</w:t>
      </w:r>
      <w:r w:rsidR="00496035">
        <w:t xml:space="preserve"> – </w:t>
      </w:r>
      <w:r w:rsidR="00DB2B89">
        <w:t xml:space="preserve">If a Task is assigned to a Steward, </w:t>
      </w:r>
      <w:r w:rsidR="009F2CA1">
        <w:t>they</w:t>
      </w:r>
      <w:r w:rsidR="00DB2B89">
        <w:t xml:space="preserve"> can release it using this button. The Task then return</w:t>
      </w:r>
      <w:r w:rsidR="00AE1F16">
        <w:t>s</w:t>
      </w:r>
      <w:r w:rsidR="00DB2B89">
        <w:t xml:space="preserve"> to the Unassigned status.</w:t>
      </w:r>
    </w:p>
    <w:p w14:paraId="7A9B7C1C" w14:textId="36DADAC0" w:rsidR="00DC3B7D" w:rsidRDefault="00AE1F16" w:rsidP="00AE1F16">
      <w:pPr>
        <w:pStyle w:val="ListParagraph"/>
        <w:numPr>
          <w:ilvl w:val="0"/>
          <w:numId w:val="24"/>
        </w:numPr>
      </w:pPr>
      <w:r>
        <w:t>Open the Task Details screen</w:t>
      </w:r>
      <w:ins w:id="167" w:author="Adi Dinur" w:date="2021-02-10T10:53:00Z">
        <w:r w:rsidR="00946305">
          <w:t xml:space="preserve"> </w:t>
        </w:r>
      </w:ins>
      <w:r w:rsidR="009F2CA1">
        <w:t>- The Steward selects</w:t>
      </w:r>
      <w:r>
        <w:t xml:space="preserve"> </w:t>
      </w:r>
      <w:r w:rsidR="009F2CA1">
        <w:t xml:space="preserve">the desired </w:t>
      </w:r>
      <w:r w:rsidR="00D56550">
        <w:t>Task line</w:t>
      </w:r>
      <w:r>
        <w:t>.</w:t>
      </w:r>
    </w:p>
    <w:p w14:paraId="1F302365" w14:textId="00C98B86" w:rsidR="006E7EE8" w:rsidRPr="00167FCA" w:rsidRDefault="006E7EE8" w:rsidP="000243A6">
      <w:pPr>
        <w:pStyle w:val="Heading2"/>
      </w:pPr>
      <w:bookmarkStart w:id="168" w:name="_Toc63415279"/>
      <w:r w:rsidRPr="00167FCA">
        <w:t>Executing a Task</w:t>
      </w:r>
      <w:bookmarkEnd w:id="168"/>
    </w:p>
    <w:p w14:paraId="72211FDB" w14:textId="3ACBABCB" w:rsidR="006E7EE8" w:rsidRDefault="00AE1F16" w:rsidP="00CA275A">
      <w:r>
        <w:t xml:space="preserve">A Task can be executed by any Steward sharing the same Corporate Role. </w:t>
      </w:r>
    </w:p>
    <w:p w14:paraId="1EEC442B" w14:textId="4E8B1485" w:rsidR="00D9554F" w:rsidRDefault="00152447" w:rsidP="00D9554F">
      <w:r>
        <w:lastRenderedPageBreak/>
        <w:t>T</w:t>
      </w:r>
      <w:r w:rsidR="0EA32DB5">
        <w:t xml:space="preserve">o perform a Task, the Steward </w:t>
      </w:r>
      <w:r>
        <w:t xml:space="preserve">selects </w:t>
      </w:r>
      <w:r w:rsidR="0EA32DB5">
        <w:t xml:space="preserve">the Task from the pending task list and </w:t>
      </w:r>
      <w:r>
        <w:t xml:space="preserve">takes assignment by selecting the </w:t>
      </w:r>
      <w:r w:rsidR="1F032B44">
        <w:rPr>
          <w:noProof/>
        </w:rPr>
        <w:drawing>
          <wp:inline distT="0" distB="0" distL="0" distR="0" wp14:anchorId="4F9DD2CB" wp14:editId="75881191">
            <wp:extent cx="300952" cy="255155"/>
            <wp:effectExtent l="0" t="0" r="4445" b="0"/>
            <wp:docPr id="191239237" name="Picture 19123923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37"/>
                    <pic:cNvPicPr/>
                  </pic:nvPicPr>
                  <pic:blipFill>
                    <a:blip r:embed="rId80">
                      <a:extLst>
                        <a:ext uri="{28A0092B-C50C-407E-A947-70E740481C1C}">
                          <a14:useLocalDpi xmlns:a14="http://schemas.microsoft.com/office/drawing/2010/main" val="0"/>
                        </a:ext>
                      </a:extLst>
                    </a:blip>
                    <a:stretch>
                      <a:fillRect/>
                    </a:stretch>
                  </pic:blipFill>
                  <pic:spPr>
                    <a:xfrm>
                      <a:off x="0" y="0"/>
                      <a:ext cx="300952" cy="255155"/>
                    </a:xfrm>
                    <a:prstGeom prst="rect">
                      <a:avLst/>
                    </a:prstGeom>
                  </pic:spPr>
                </pic:pic>
              </a:graphicData>
            </a:graphic>
          </wp:inline>
        </w:drawing>
      </w:r>
      <w:r w:rsidR="0EA32DB5">
        <w:t xml:space="preserve"> button</w:t>
      </w:r>
      <w:r w:rsidR="1F032B44">
        <w:t>, located at the</w:t>
      </w:r>
      <w:r>
        <w:t xml:space="preserve"> right side</w:t>
      </w:r>
      <w:r w:rsidR="1F032B44">
        <w:t xml:space="preserve"> of th</w:t>
      </w:r>
      <w:r>
        <w:t>e row for the selected</w:t>
      </w:r>
      <w:r w:rsidR="1F032B44">
        <w:t xml:space="preserve"> Task</w:t>
      </w:r>
      <w:r>
        <w:t>.</w:t>
      </w:r>
    </w:p>
    <w:p w14:paraId="0946C238" w14:textId="02110599" w:rsidR="00CA275A" w:rsidRDefault="00152447" w:rsidP="00CA275A">
      <w:r>
        <w:t>Next</w:t>
      </w:r>
      <w:r w:rsidR="00A81772">
        <w:t xml:space="preserve">, the Task Details </w:t>
      </w:r>
      <w:r w:rsidR="00F431C8">
        <w:t xml:space="preserve">screen is </w:t>
      </w:r>
      <w:r>
        <w:t xml:space="preserve">displayed. The Steward performs the necessary actions to complete the Task, as explained in a following section. </w:t>
      </w:r>
    </w:p>
    <w:p w14:paraId="6F617991" w14:textId="3C41FF2B" w:rsidR="00F47819" w:rsidRDefault="00F47819" w:rsidP="00CA275A">
      <w:r>
        <w:t>An</w:t>
      </w:r>
      <w:r w:rsidR="00152447">
        <w:t>other option the Steward has to retrieve a task is to click the row of the Task to open the</w:t>
      </w:r>
      <w:r>
        <w:t xml:space="preserve"> </w:t>
      </w:r>
      <w:r w:rsidR="00C0500E">
        <w:t xml:space="preserve">Task Details screen (described next). This screen also includes the “Get” button </w:t>
      </w:r>
      <w:r w:rsidR="00152447">
        <w:t xml:space="preserve">used to assign this task to the </w:t>
      </w:r>
      <w:r w:rsidR="00C0500E">
        <w:t>user</w:t>
      </w:r>
      <w:r w:rsidR="00152447">
        <w:t>.</w:t>
      </w:r>
      <w:r w:rsidR="00C0500E">
        <w:t xml:space="preserve"> </w:t>
      </w:r>
    </w:p>
    <w:p w14:paraId="5381B6B5" w14:textId="77777777" w:rsidR="00DC3B7D" w:rsidRDefault="00DC3B7D" w:rsidP="00DC3B7D">
      <w:pPr>
        <w:pStyle w:val="Heading2"/>
      </w:pPr>
      <w:bookmarkStart w:id="169" w:name="_Toc63415280"/>
      <w:r>
        <w:t>Task Details</w:t>
      </w:r>
      <w:bookmarkEnd w:id="169"/>
    </w:p>
    <w:p w14:paraId="6ED0BA58" w14:textId="62DE6051" w:rsidR="00A15EE9" w:rsidRDefault="00DC3B7D" w:rsidP="00DC3B7D">
      <w:r>
        <w:t>The Task Details screen</w:t>
      </w:r>
      <w:r w:rsidR="00B55478">
        <w:t xml:space="preserve"> </w:t>
      </w:r>
      <w:r w:rsidR="00152447">
        <w:t xml:space="preserve">provides the </w:t>
      </w:r>
      <w:r w:rsidR="00B55478">
        <w:t xml:space="preserve">Steward </w:t>
      </w:r>
      <w:r w:rsidR="00152447">
        <w:t xml:space="preserve">a view of the </w:t>
      </w:r>
      <w:r w:rsidR="00AE1F16">
        <w:t xml:space="preserve">task details, </w:t>
      </w:r>
      <w:r w:rsidR="00152447">
        <w:t xml:space="preserve">from which notes can be </w:t>
      </w:r>
      <w:r w:rsidR="00B4318B">
        <w:t>add</w:t>
      </w:r>
      <w:r w:rsidR="00152447">
        <w:t>ed or the task can be marked “Complete</w:t>
      </w:r>
      <w:del w:id="170" w:author="Adi Dinur" w:date="2021-02-10T10:55:00Z">
        <w:r w:rsidR="00152447" w:rsidDel="005E369A">
          <w:delText>.</w:delText>
        </w:r>
      </w:del>
      <w:r w:rsidR="00152447">
        <w:t>”</w:t>
      </w:r>
      <w:ins w:id="171" w:author="Adi Dinur" w:date="2021-02-10T10:55:00Z">
        <w:r w:rsidR="005E369A">
          <w:t>.</w:t>
        </w:r>
      </w:ins>
      <w:r w:rsidR="00B4318B">
        <w:t xml:space="preserve"> </w:t>
      </w:r>
    </w:p>
    <w:p w14:paraId="034FA690" w14:textId="77777777" w:rsidR="00DD1514" w:rsidRDefault="014A9238">
      <w:pPr>
        <w:keepNext/>
      </w:pPr>
      <w:r>
        <w:rPr>
          <w:noProof/>
        </w:rPr>
        <w:drawing>
          <wp:inline distT="0" distB="0" distL="0" distR="0" wp14:anchorId="51443642" wp14:editId="3B041E01">
            <wp:extent cx="5400428" cy="2865228"/>
            <wp:effectExtent l="0" t="0" r="0" b="5080"/>
            <wp:docPr id="191239238" name="Picture 1912392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38"/>
                    <pic:cNvPicPr/>
                  </pic:nvPicPr>
                  <pic:blipFill>
                    <a:blip r:embed="rId81">
                      <a:extLst>
                        <a:ext uri="{28A0092B-C50C-407E-A947-70E740481C1C}">
                          <a14:useLocalDpi xmlns:a14="http://schemas.microsoft.com/office/drawing/2010/main" val="0"/>
                        </a:ext>
                      </a:extLst>
                    </a:blip>
                    <a:stretch>
                      <a:fillRect/>
                    </a:stretch>
                  </pic:blipFill>
                  <pic:spPr>
                    <a:xfrm>
                      <a:off x="0" y="0"/>
                      <a:ext cx="5400428" cy="2865228"/>
                    </a:xfrm>
                    <a:prstGeom prst="rect">
                      <a:avLst/>
                    </a:prstGeom>
                  </pic:spPr>
                </pic:pic>
              </a:graphicData>
            </a:graphic>
          </wp:inline>
        </w:drawing>
      </w:r>
    </w:p>
    <w:p w14:paraId="2398BA87" w14:textId="6ADEA169" w:rsidR="00AE1F16" w:rsidRDefault="00DD1514" w:rsidP="00B2495B">
      <w:pPr>
        <w:pStyle w:val="Caption"/>
      </w:pPr>
      <w:bookmarkStart w:id="172" w:name="_Toc63416234"/>
      <w:r>
        <w:t xml:space="preserve">Figure </w:t>
      </w:r>
      <w:r w:rsidR="004F4865">
        <w:fldChar w:fldCharType="begin"/>
      </w:r>
      <w:r w:rsidR="004F4865">
        <w:instrText xml:space="preserve"> SEQ Figure \* ARABIC </w:instrText>
      </w:r>
      <w:r w:rsidR="004F4865">
        <w:fldChar w:fldCharType="separate"/>
      </w:r>
      <w:r w:rsidR="00B65864">
        <w:rPr>
          <w:noProof/>
        </w:rPr>
        <w:t>44</w:t>
      </w:r>
      <w:r w:rsidR="004F4865">
        <w:rPr>
          <w:noProof/>
        </w:rPr>
        <w:fldChar w:fldCharType="end"/>
      </w:r>
      <w:r>
        <w:t>.</w:t>
      </w:r>
      <w:r w:rsidR="006B0D60">
        <w:t xml:space="preserve"> </w:t>
      </w:r>
      <w:r>
        <w:t>Task Details</w:t>
      </w:r>
      <w:bookmarkEnd w:id="172"/>
    </w:p>
    <w:p w14:paraId="78D67611" w14:textId="6BD4BA86" w:rsidR="00A712CA" w:rsidRDefault="00936AAE" w:rsidP="00302CBB">
      <w:r>
        <w:t xml:space="preserve">If the Task is unassigned, </w:t>
      </w:r>
      <w:r w:rsidR="151489F5">
        <w:t>the Data Steward</w:t>
      </w:r>
      <w:r>
        <w:t xml:space="preserve"> can also use the </w:t>
      </w:r>
      <w:r w:rsidR="00BD58BB">
        <w:t xml:space="preserve">“Get” button on the top of the screen </w:t>
      </w:r>
      <w:r w:rsidR="00302CBB">
        <w:t xml:space="preserve">to take ownership on the Task. </w:t>
      </w:r>
      <w:r>
        <w:t xml:space="preserve"> </w:t>
      </w:r>
      <w:r w:rsidR="00B913F6">
        <w:t xml:space="preserve"> </w:t>
      </w:r>
    </w:p>
    <w:tbl>
      <w:tblPr>
        <w:tblStyle w:val="TableGridLight1"/>
        <w:tblW w:w="0" w:type="auto"/>
        <w:tblInd w:w="720" w:type="dxa"/>
        <w:tblLook w:val="04A0" w:firstRow="1" w:lastRow="0" w:firstColumn="1" w:lastColumn="0" w:noHBand="0" w:noVBand="1"/>
      </w:tblPr>
      <w:tblGrid>
        <w:gridCol w:w="1543"/>
        <w:gridCol w:w="6378"/>
      </w:tblGrid>
      <w:tr w:rsidR="005B5EAC" w14:paraId="42673306" w14:textId="77777777" w:rsidTr="3DD4AA2A">
        <w:trPr>
          <w:cnfStyle w:val="100000000000" w:firstRow="1" w:lastRow="0" w:firstColumn="0" w:lastColumn="0" w:oddVBand="0" w:evenVBand="0" w:oddHBand="0" w:evenHBand="0" w:firstRowFirstColumn="0" w:firstRowLastColumn="0" w:lastRowFirstColumn="0" w:lastRowLastColumn="0"/>
        </w:trPr>
        <w:tc>
          <w:tcPr>
            <w:tcW w:w="1543" w:type="dxa"/>
          </w:tcPr>
          <w:p w14:paraId="0465E807" w14:textId="77777777" w:rsidR="005B5EAC" w:rsidRDefault="005B5EAC" w:rsidP="00DD2170">
            <w:pPr>
              <w:ind w:left="0"/>
            </w:pPr>
            <w:r>
              <w:t>Field</w:t>
            </w:r>
          </w:p>
        </w:tc>
        <w:tc>
          <w:tcPr>
            <w:tcW w:w="6378" w:type="dxa"/>
          </w:tcPr>
          <w:p w14:paraId="54830BC4" w14:textId="77777777" w:rsidR="005B5EAC" w:rsidRDefault="005B5EAC" w:rsidP="00DD2170">
            <w:pPr>
              <w:ind w:left="0"/>
            </w:pPr>
            <w:r>
              <w:t>Description</w:t>
            </w:r>
          </w:p>
        </w:tc>
      </w:tr>
      <w:tr w:rsidR="005B5EAC" w14:paraId="1E11EE3B" w14:textId="77777777" w:rsidTr="3DD4AA2A">
        <w:tc>
          <w:tcPr>
            <w:tcW w:w="1543" w:type="dxa"/>
          </w:tcPr>
          <w:p w14:paraId="0C1D3856" w14:textId="77777777" w:rsidR="005B5EAC" w:rsidRDefault="005B5EAC" w:rsidP="00DD2170">
            <w:pPr>
              <w:ind w:left="0"/>
              <w:jc w:val="left"/>
            </w:pPr>
            <w:r>
              <w:t>Request ID</w:t>
            </w:r>
          </w:p>
        </w:tc>
        <w:tc>
          <w:tcPr>
            <w:tcW w:w="6378" w:type="dxa"/>
          </w:tcPr>
          <w:p w14:paraId="5806F5D6" w14:textId="77777777" w:rsidR="005B5EAC" w:rsidRDefault="005B5EAC" w:rsidP="00DD2170">
            <w:pPr>
              <w:ind w:left="0"/>
            </w:pPr>
            <w:r>
              <w:t>The unique identification of the request.</w:t>
            </w:r>
          </w:p>
        </w:tc>
      </w:tr>
      <w:tr w:rsidR="005B5EAC" w14:paraId="30B926F9" w14:textId="77777777" w:rsidTr="3DD4AA2A">
        <w:tc>
          <w:tcPr>
            <w:tcW w:w="1543" w:type="dxa"/>
          </w:tcPr>
          <w:p w14:paraId="30ED1EF5" w14:textId="09A3E86C" w:rsidR="005B5EAC" w:rsidRDefault="005B5EAC" w:rsidP="00DD2170">
            <w:pPr>
              <w:ind w:left="0"/>
              <w:jc w:val="left"/>
            </w:pPr>
            <w:r>
              <w:t xml:space="preserve">Regulation </w:t>
            </w:r>
          </w:p>
        </w:tc>
        <w:tc>
          <w:tcPr>
            <w:tcW w:w="6378" w:type="dxa"/>
          </w:tcPr>
          <w:p w14:paraId="13C96876" w14:textId="580251C8" w:rsidR="005B5EAC" w:rsidRDefault="005B5EAC" w:rsidP="00DD2170">
            <w:pPr>
              <w:ind w:left="0"/>
            </w:pPr>
            <w:r>
              <w:t xml:space="preserve">The Regulation </w:t>
            </w:r>
            <w:r w:rsidR="00152447">
              <w:t xml:space="preserve">for which this </w:t>
            </w:r>
            <w:r>
              <w:t>request was created.</w:t>
            </w:r>
          </w:p>
        </w:tc>
      </w:tr>
      <w:tr w:rsidR="005B5EAC" w14:paraId="64FDB631" w14:textId="77777777" w:rsidTr="3DD4AA2A">
        <w:tc>
          <w:tcPr>
            <w:tcW w:w="1543" w:type="dxa"/>
          </w:tcPr>
          <w:p w14:paraId="4A18E976" w14:textId="463A7744" w:rsidR="00A30281" w:rsidRDefault="00627CEB" w:rsidP="00A30281">
            <w:pPr>
              <w:ind w:left="0"/>
              <w:jc w:val="left"/>
            </w:pPr>
            <w:r>
              <w:t>Activity</w:t>
            </w:r>
          </w:p>
        </w:tc>
        <w:tc>
          <w:tcPr>
            <w:tcW w:w="6378" w:type="dxa"/>
          </w:tcPr>
          <w:p w14:paraId="38C126E3" w14:textId="4BFE4D56" w:rsidR="005B5EAC" w:rsidRDefault="005B5EAC" w:rsidP="00DD2170">
            <w:pPr>
              <w:ind w:left="0"/>
            </w:pPr>
            <w:r>
              <w:t xml:space="preserve">The </w:t>
            </w:r>
            <w:r w:rsidR="00627CEB">
              <w:t>Activity</w:t>
            </w:r>
            <w:r>
              <w:t xml:space="preserve"> that this Request </w:t>
            </w:r>
            <w:r w:rsidR="00AE0FFB">
              <w:t>executes</w:t>
            </w:r>
            <w:r>
              <w:t xml:space="preserve">. </w:t>
            </w:r>
          </w:p>
        </w:tc>
      </w:tr>
      <w:tr w:rsidR="005B5EAC" w14:paraId="5D61E3F6" w14:textId="77777777" w:rsidTr="3DD4AA2A">
        <w:tc>
          <w:tcPr>
            <w:tcW w:w="1543" w:type="dxa"/>
          </w:tcPr>
          <w:p w14:paraId="74436CEF" w14:textId="357BAF75" w:rsidR="005B5EAC" w:rsidRDefault="00A30281" w:rsidP="00DD2170">
            <w:pPr>
              <w:ind w:left="0"/>
              <w:jc w:val="left"/>
            </w:pPr>
            <w:r>
              <w:t>Task</w:t>
            </w:r>
            <w:r w:rsidR="005B5EAC">
              <w:t xml:space="preserve"> Status</w:t>
            </w:r>
          </w:p>
        </w:tc>
        <w:tc>
          <w:tcPr>
            <w:tcW w:w="6378" w:type="dxa"/>
          </w:tcPr>
          <w:p w14:paraId="59B705AF" w14:textId="6086697D" w:rsidR="005B5EAC" w:rsidRDefault="005B5EAC" w:rsidP="00DD2170">
            <w:pPr>
              <w:ind w:left="0"/>
            </w:pPr>
            <w:r>
              <w:t xml:space="preserve">The </w:t>
            </w:r>
            <w:r w:rsidR="00A30281">
              <w:t>Task</w:t>
            </w:r>
            <w:r>
              <w:t xml:space="preserve"> status.</w:t>
            </w:r>
          </w:p>
        </w:tc>
      </w:tr>
      <w:tr w:rsidR="005B5EAC" w14:paraId="4B1DA074" w14:textId="77777777" w:rsidTr="3DD4AA2A">
        <w:tc>
          <w:tcPr>
            <w:tcW w:w="1543" w:type="dxa"/>
          </w:tcPr>
          <w:p w14:paraId="0F7348F5" w14:textId="5D731112" w:rsidR="005B5EAC" w:rsidRDefault="00A56347" w:rsidP="00DD2170">
            <w:pPr>
              <w:ind w:left="0"/>
              <w:jc w:val="left"/>
            </w:pPr>
            <w:r>
              <w:t>Assigned To</w:t>
            </w:r>
          </w:p>
        </w:tc>
        <w:tc>
          <w:tcPr>
            <w:tcW w:w="6378" w:type="dxa"/>
          </w:tcPr>
          <w:p w14:paraId="54C2AAC1" w14:textId="15EE407D" w:rsidR="005B5EAC" w:rsidRDefault="7011492B" w:rsidP="00DD2170">
            <w:pPr>
              <w:ind w:left="0"/>
            </w:pPr>
            <w:r>
              <w:t xml:space="preserve">Indicates the user </w:t>
            </w:r>
            <w:r w:rsidR="00152447">
              <w:t xml:space="preserve">assigned to </w:t>
            </w:r>
            <w:r>
              <w:t>this Task</w:t>
            </w:r>
            <w:r w:rsidR="62EBB22D">
              <w:t>. Filled only for assigned Tasks.</w:t>
            </w:r>
          </w:p>
        </w:tc>
      </w:tr>
      <w:tr w:rsidR="005B5EAC" w14:paraId="148DF5AC" w14:textId="77777777" w:rsidTr="3DD4AA2A">
        <w:tc>
          <w:tcPr>
            <w:tcW w:w="1543" w:type="dxa"/>
          </w:tcPr>
          <w:p w14:paraId="4AA16306" w14:textId="530C3516" w:rsidR="005B5EAC" w:rsidRDefault="00F615E0" w:rsidP="00DD2170">
            <w:pPr>
              <w:ind w:left="0"/>
              <w:jc w:val="left"/>
            </w:pPr>
            <w:r>
              <w:t>Task Completed On</w:t>
            </w:r>
          </w:p>
        </w:tc>
        <w:tc>
          <w:tcPr>
            <w:tcW w:w="6378" w:type="dxa"/>
          </w:tcPr>
          <w:p w14:paraId="2C60B1B3" w14:textId="702CC0B7" w:rsidR="005B5EAC" w:rsidRDefault="3285CD94" w:rsidP="00DD2170">
            <w:pPr>
              <w:ind w:left="0"/>
            </w:pPr>
            <w:r>
              <w:t>The date and time the Task was completed. Filled only for a Task that was already completed.</w:t>
            </w:r>
          </w:p>
        </w:tc>
      </w:tr>
      <w:tr w:rsidR="005B5EAC" w14:paraId="49710195" w14:textId="77777777" w:rsidTr="3DD4AA2A">
        <w:tc>
          <w:tcPr>
            <w:tcW w:w="1543" w:type="dxa"/>
          </w:tcPr>
          <w:p w14:paraId="25169291" w14:textId="13BA7B84" w:rsidR="005B5EAC" w:rsidRDefault="00295A86" w:rsidP="00DD2170">
            <w:pPr>
              <w:ind w:left="0"/>
              <w:jc w:val="left"/>
            </w:pPr>
            <w:r>
              <w:t>Task Name</w:t>
            </w:r>
            <w:r w:rsidR="005B5EAC">
              <w:t xml:space="preserve"> </w:t>
            </w:r>
          </w:p>
        </w:tc>
        <w:tc>
          <w:tcPr>
            <w:tcW w:w="6378" w:type="dxa"/>
          </w:tcPr>
          <w:p w14:paraId="6E01784D" w14:textId="3AC39B0C" w:rsidR="005B5EAC" w:rsidRDefault="00295A86" w:rsidP="00DD2170">
            <w:pPr>
              <w:ind w:left="0"/>
            </w:pPr>
            <w:r>
              <w:t>The name of this Task</w:t>
            </w:r>
            <w:r w:rsidR="007C0403">
              <w:t>.</w:t>
            </w:r>
          </w:p>
        </w:tc>
      </w:tr>
      <w:tr w:rsidR="005B5EAC" w14:paraId="5480C646" w14:textId="77777777" w:rsidTr="3DD4AA2A">
        <w:tc>
          <w:tcPr>
            <w:tcW w:w="1543" w:type="dxa"/>
          </w:tcPr>
          <w:p w14:paraId="0F568248" w14:textId="22DFE8F9" w:rsidR="005B5EAC" w:rsidRDefault="007C0403" w:rsidP="00DD2170">
            <w:pPr>
              <w:ind w:left="0"/>
              <w:jc w:val="left"/>
            </w:pPr>
            <w:r>
              <w:t>Task Description</w:t>
            </w:r>
          </w:p>
        </w:tc>
        <w:tc>
          <w:tcPr>
            <w:tcW w:w="6378" w:type="dxa"/>
          </w:tcPr>
          <w:p w14:paraId="04D0ACC5" w14:textId="040E7C4F" w:rsidR="005B5EAC" w:rsidRDefault="007C0403" w:rsidP="00DD2170">
            <w:pPr>
              <w:ind w:left="0"/>
            </w:pPr>
            <w:r>
              <w:t>The Description of the Task.</w:t>
            </w:r>
          </w:p>
        </w:tc>
      </w:tr>
    </w:tbl>
    <w:p w14:paraId="4D37D08B" w14:textId="77777777" w:rsidR="00F24A49" w:rsidRDefault="00F24A49" w:rsidP="00302CBB"/>
    <w:p w14:paraId="547C7B34" w14:textId="7FEA2D5B" w:rsidR="00656F2B" w:rsidRDefault="0054385B" w:rsidP="00302CBB">
      <w:r>
        <w:lastRenderedPageBreak/>
        <w:t xml:space="preserve">The actions </w:t>
      </w:r>
      <w:r w:rsidR="00531AF0">
        <w:t>available from</w:t>
      </w:r>
      <w:r>
        <w:t xml:space="preserve"> this screen</w:t>
      </w:r>
      <w:r w:rsidR="00531AF0">
        <w:t xml:space="preserve"> include</w:t>
      </w:r>
      <w:r>
        <w:t xml:space="preserve">: </w:t>
      </w:r>
    </w:p>
    <w:p w14:paraId="78412FCA" w14:textId="1ECE8174" w:rsidR="0054385B" w:rsidRDefault="00F24A49" w:rsidP="00F24A49">
      <w:pPr>
        <w:pStyle w:val="ListParagraph"/>
        <w:numPr>
          <w:ilvl w:val="0"/>
          <w:numId w:val="38"/>
        </w:numPr>
      </w:pPr>
      <w:r w:rsidRPr="00B2495B">
        <w:rPr>
          <w:u w:val="single"/>
        </w:rPr>
        <w:t>Add a Note</w:t>
      </w:r>
      <w:r>
        <w:t xml:space="preserve"> - The Steward and Case Owner can </w:t>
      </w:r>
      <w:r w:rsidR="00531AF0">
        <w:t xml:space="preserve">each </w:t>
      </w:r>
      <w:r>
        <w:t>add notes to a Task.  To add a note, type text in the text</w:t>
      </w:r>
      <w:r w:rsidR="00531AF0">
        <w:t xml:space="preserve"> </w:t>
      </w:r>
      <w:r>
        <w:t xml:space="preserve">box next to </w:t>
      </w:r>
      <w:r w:rsidR="001A607D">
        <w:t>the button</w:t>
      </w:r>
      <w:r>
        <w:t>, then click “Add Note” to submit it. The notes appear</w:t>
      </w:r>
      <w:r w:rsidR="00531AF0">
        <w:t xml:space="preserve"> chronologically</w:t>
      </w:r>
      <w:r>
        <w:t xml:space="preserve"> at the text</w:t>
      </w:r>
      <w:r w:rsidR="00531AF0">
        <w:t xml:space="preserve"> </w:t>
      </w:r>
      <w:r>
        <w:t>box</w:t>
      </w:r>
      <w:r w:rsidR="00531AF0">
        <w:t>,</w:t>
      </w:r>
      <w:r>
        <w:t xml:space="preserve"> just </w:t>
      </w:r>
      <w:r w:rsidR="00BB3EC9">
        <w:t>below the “Add Note” line</w:t>
      </w:r>
      <w:r>
        <w:t>.</w:t>
      </w:r>
    </w:p>
    <w:p w14:paraId="2835BAAE" w14:textId="3C8AA648" w:rsidR="00EB273E" w:rsidRDefault="6EE8FAF4" w:rsidP="00F24A49">
      <w:pPr>
        <w:pStyle w:val="ListParagraph"/>
        <w:numPr>
          <w:ilvl w:val="0"/>
          <w:numId w:val="38"/>
        </w:numPr>
      </w:pPr>
      <w:r>
        <w:t xml:space="preserve">Get </w:t>
      </w:r>
      <w:r w:rsidR="229DAEC5">
        <w:t xml:space="preserve">or Release </w:t>
      </w:r>
      <w:r>
        <w:t xml:space="preserve">a Task – use the </w:t>
      </w:r>
      <w:r w:rsidR="229DAEC5">
        <w:rPr>
          <w:noProof/>
        </w:rPr>
        <w:drawing>
          <wp:inline distT="0" distB="0" distL="0" distR="0" wp14:anchorId="190BD33A" wp14:editId="7BAF302B">
            <wp:extent cx="508861" cy="150446"/>
            <wp:effectExtent l="0" t="0" r="0" b="2540"/>
            <wp:docPr id="191239239" name="Picture 19123923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39"/>
                    <pic:cNvPicPr/>
                  </pic:nvPicPr>
                  <pic:blipFill>
                    <a:blip r:embed="rId82">
                      <a:extLst>
                        <a:ext uri="{28A0092B-C50C-407E-A947-70E740481C1C}">
                          <a14:useLocalDpi xmlns:a14="http://schemas.microsoft.com/office/drawing/2010/main" val="0"/>
                        </a:ext>
                      </a:extLst>
                    </a:blip>
                    <a:stretch>
                      <a:fillRect/>
                    </a:stretch>
                  </pic:blipFill>
                  <pic:spPr>
                    <a:xfrm>
                      <a:off x="0" y="0"/>
                      <a:ext cx="508861" cy="150446"/>
                    </a:xfrm>
                    <a:prstGeom prst="rect">
                      <a:avLst/>
                    </a:prstGeom>
                  </pic:spPr>
                </pic:pic>
              </a:graphicData>
            </a:graphic>
          </wp:inline>
        </w:drawing>
      </w:r>
      <w:r w:rsidR="0E0B9020">
        <w:t xml:space="preserve"> buttons to either “Get” a Task or “Release a Task. Getting a Task is enabled only </w:t>
      </w:r>
      <w:r w:rsidR="74EB21C7">
        <w:t xml:space="preserve">when </w:t>
      </w:r>
      <w:r w:rsidR="0E0B9020">
        <w:t xml:space="preserve">this Task is not yet assigned to another user. Releasing a Task </w:t>
      </w:r>
      <w:r w:rsidR="423737F3">
        <w:t xml:space="preserve">is only enabled </w:t>
      </w:r>
      <w:r w:rsidR="74EB21C7">
        <w:t xml:space="preserve">when </w:t>
      </w:r>
      <w:r w:rsidR="423737F3">
        <w:t xml:space="preserve">the Task is assigned to the user currently viewing the screen. Both buttons are disabled </w:t>
      </w:r>
      <w:r w:rsidR="74EB21C7">
        <w:t xml:space="preserve">when </w:t>
      </w:r>
      <w:r w:rsidR="423737F3">
        <w:t xml:space="preserve">the Task </w:t>
      </w:r>
      <w:r w:rsidR="5AC46694">
        <w:t xml:space="preserve">is not to be executed (for example, the Task was already completed, waived or not yet </w:t>
      </w:r>
      <w:r w:rsidR="0DCBE6E5">
        <w:t>ready for execution</w:t>
      </w:r>
      <w:r w:rsidR="74EB21C7">
        <w:t>,</w:t>
      </w:r>
      <w:r w:rsidR="0DCBE6E5">
        <w:t xml:space="preserve"> since the </w:t>
      </w:r>
      <w:r w:rsidR="0D8DE84A">
        <w:t xml:space="preserve">Flow had not reached the point </w:t>
      </w:r>
      <w:r w:rsidR="74EB21C7">
        <w:t xml:space="preserve">of </w:t>
      </w:r>
      <w:r w:rsidR="0D8DE84A">
        <w:t>execut</w:t>
      </w:r>
      <w:r w:rsidR="74EB21C7">
        <w:t>ion</w:t>
      </w:r>
      <w:r w:rsidR="0D8DE84A">
        <w:t>).</w:t>
      </w:r>
    </w:p>
    <w:p w14:paraId="00A0071D" w14:textId="2E8A6E52" w:rsidR="00173E2C" w:rsidRDefault="21CE5F27" w:rsidP="00F24A49">
      <w:pPr>
        <w:pStyle w:val="ListParagraph"/>
        <w:numPr>
          <w:ilvl w:val="0"/>
          <w:numId w:val="38"/>
        </w:numPr>
      </w:pPr>
      <w:r>
        <w:t>Mark a Task as Complete</w:t>
      </w:r>
      <w:r w:rsidR="74EB21C7">
        <w:t xml:space="preserve"> – if </w:t>
      </w:r>
      <w:r w:rsidR="00AC1C2A">
        <w:t>the Task</w:t>
      </w:r>
      <w:r>
        <w:t xml:space="preserve"> is assigned to this user, </w:t>
      </w:r>
      <w:r w:rsidR="44DE1F1A">
        <w:t>the Task</w:t>
      </w:r>
      <w:r w:rsidR="22B6748D">
        <w:t xml:space="preserve"> can </w:t>
      </w:r>
      <w:r w:rsidR="44DE1F1A">
        <w:t xml:space="preserve">be </w:t>
      </w:r>
      <w:r w:rsidR="22B6748D">
        <w:t>mark</w:t>
      </w:r>
      <w:r w:rsidR="44DE1F1A">
        <w:t xml:space="preserve">ed </w:t>
      </w:r>
      <w:r w:rsidR="22B6748D">
        <w:t xml:space="preserve">as Complete using the </w:t>
      </w:r>
      <w:r w:rsidR="22B6748D">
        <w:rPr>
          <w:noProof/>
        </w:rPr>
        <w:drawing>
          <wp:inline distT="0" distB="0" distL="0" distR="0" wp14:anchorId="12EE1039" wp14:editId="04692AFF">
            <wp:extent cx="687753" cy="196501"/>
            <wp:effectExtent l="0" t="0" r="0" b="0"/>
            <wp:docPr id="191239240" name="Picture 191239240" descr="A picture containing ball, holding, play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40"/>
                    <pic:cNvPicPr/>
                  </pic:nvPicPr>
                  <pic:blipFill>
                    <a:blip r:embed="rId83">
                      <a:extLst>
                        <a:ext uri="{28A0092B-C50C-407E-A947-70E740481C1C}">
                          <a14:useLocalDpi xmlns:a14="http://schemas.microsoft.com/office/drawing/2010/main" val="0"/>
                        </a:ext>
                      </a:extLst>
                    </a:blip>
                    <a:stretch>
                      <a:fillRect/>
                    </a:stretch>
                  </pic:blipFill>
                  <pic:spPr>
                    <a:xfrm>
                      <a:off x="0" y="0"/>
                      <a:ext cx="687753" cy="196501"/>
                    </a:xfrm>
                    <a:prstGeom prst="rect">
                      <a:avLst/>
                    </a:prstGeom>
                  </pic:spPr>
                </pic:pic>
              </a:graphicData>
            </a:graphic>
          </wp:inline>
        </w:drawing>
      </w:r>
      <w:r w:rsidR="0E0B9020">
        <w:t xml:space="preserve"> </w:t>
      </w:r>
      <w:r w:rsidR="22B6748D">
        <w:t xml:space="preserve">button. </w:t>
      </w:r>
      <w:r w:rsidR="340F70F6">
        <w:t>Naturally</w:t>
      </w:r>
      <w:r w:rsidR="42F9DACA">
        <w:t>,</w:t>
      </w:r>
      <w:r w:rsidR="340F70F6">
        <w:t xml:space="preserve"> a Task</w:t>
      </w:r>
      <w:r w:rsidR="22B6748D">
        <w:t xml:space="preserve"> should be </w:t>
      </w:r>
      <w:r w:rsidR="340F70F6">
        <w:t xml:space="preserve">marked as complete </w:t>
      </w:r>
      <w:r w:rsidR="22B6748D">
        <w:t xml:space="preserve">after the user had performed the </w:t>
      </w:r>
      <w:r w:rsidR="42F9DACA">
        <w:t xml:space="preserve">expected </w:t>
      </w:r>
      <w:r w:rsidR="22B6748D">
        <w:t xml:space="preserve">action </w:t>
      </w:r>
      <w:r w:rsidR="42F9DACA">
        <w:t>for</w:t>
      </w:r>
      <w:r w:rsidR="22B6748D">
        <w:t xml:space="preserve"> this Task. </w:t>
      </w:r>
    </w:p>
    <w:p w14:paraId="15D47BCA" w14:textId="512C6130" w:rsidR="00EC1AC3" w:rsidRDefault="091CE6DE" w:rsidP="00F24A49">
      <w:pPr>
        <w:pStyle w:val="ListParagraph"/>
        <w:numPr>
          <w:ilvl w:val="0"/>
          <w:numId w:val="38"/>
        </w:numPr>
      </w:pPr>
      <w:r>
        <w:t xml:space="preserve">Close the screen – the </w:t>
      </w:r>
      <w:r>
        <w:rPr>
          <w:noProof/>
        </w:rPr>
        <w:drawing>
          <wp:inline distT="0" distB="0" distL="0" distR="0" wp14:anchorId="49E6792D" wp14:editId="79EFB9A3">
            <wp:extent cx="296985" cy="176469"/>
            <wp:effectExtent l="0" t="0" r="0" b="1905"/>
            <wp:docPr id="191239241" name="Picture 19123924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41"/>
                    <pic:cNvPicPr/>
                  </pic:nvPicPr>
                  <pic:blipFill>
                    <a:blip r:embed="rId84">
                      <a:extLst>
                        <a:ext uri="{28A0092B-C50C-407E-A947-70E740481C1C}">
                          <a14:useLocalDpi xmlns:a14="http://schemas.microsoft.com/office/drawing/2010/main" val="0"/>
                        </a:ext>
                      </a:extLst>
                    </a:blip>
                    <a:stretch>
                      <a:fillRect/>
                    </a:stretch>
                  </pic:blipFill>
                  <pic:spPr>
                    <a:xfrm>
                      <a:off x="0" y="0"/>
                      <a:ext cx="296985" cy="176469"/>
                    </a:xfrm>
                    <a:prstGeom prst="rect">
                      <a:avLst/>
                    </a:prstGeom>
                  </pic:spPr>
                </pic:pic>
              </a:graphicData>
            </a:graphic>
          </wp:inline>
        </w:drawing>
      </w:r>
      <w:r>
        <w:t xml:space="preserve"> </w:t>
      </w:r>
      <w:r w:rsidR="44DE1F1A">
        <w:t xml:space="preserve">button removes the Task screen and returns to the Task List screen. </w:t>
      </w:r>
    </w:p>
    <w:p w14:paraId="06E70D06" w14:textId="1F7E4214" w:rsidR="007049BE" w:rsidRDefault="00C115E8" w:rsidP="007049BE">
      <w:r>
        <w:t>I</w:t>
      </w:r>
      <w:r w:rsidR="007049BE">
        <w:t xml:space="preserve">nformation </w:t>
      </w:r>
      <w:r w:rsidR="00422F41">
        <w:t xml:space="preserve">about the Flow of the Request </w:t>
      </w:r>
      <w:r w:rsidR="007049BE">
        <w:t xml:space="preserve">is provided to the user </w:t>
      </w:r>
      <w:r w:rsidR="00E54B00">
        <w:t xml:space="preserve">through </w:t>
      </w:r>
      <w:r w:rsidR="007049BE">
        <w:t xml:space="preserve">the </w:t>
      </w:r>
      <w:r w:rsidR="00B53204">
        <w:t>progress bar</w:t>
      </w:r>
      <w:r w:rsidR="230B277F">
        <w:t>. An example of the progress bar follows.</w:t>
      </w:r>
      <w:r w:rsidR="00B53204">
        <w:t xml:space="preserve"> </w:t>
      </w:r>
    </w:p>
    <w:p w14:paraId="3EDE5A63" w14:textId="49B9BAFA" w:rsidR="00DD1514" w:rsidRDefault="00AF3A50" w:rsidP="00B2495B">
      <w:pPr>
        <w:keepNext/>
      </w:pPr>
      <w:r>
        <w:rPr>
          <w:noProof/>
        </w:rPr>
        <w:drawing>
          <wp:inline distT="0" distB="0" distL="0" distR="0" wp14:anchorId="53C236C0" wp14:editId="02D622FE">
            <wp:extent cx="5465928" cy="35213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5"/>
                    <a:stretch>
                      <a:fillRect/>
                    </a:stretch>
                  </pic:blipFill>
                  <pic:spPr>
                    <a:xfrm>
                      <a:off x="0" y="0"/>
                      <a:ext cx="5490648" cy="353725"/>
                    </a:xfrm>
                    <a:prstGeom prst="rect">
                      <a:avLst/>
                    </a:prstGeom>
                  </pic:spPr>
                </pic:pic>
              </a:graphicData>
            </a:graphic>
          </wp:inline>
        </w:drawing>
      </w:r>
    </w:p>
    <w:p w14:paraId="2388544F" w14:textId="79E32AA8" w:rsidR="00B53204" w:rsidRDefault="00DD1514" w:rsidP="00B2495B">
      <w:pPr>
        <w:pStyle w:val="Caption"/>
      </w:pPr>
      <w:bookmarkStart w:id="173" w:name="_Toc63416235"/>
      <w:r>
        <w:t xml:space="preserve">Figure </w:t>
      </w:r>
      <w:r w:rsidR="004F4865">
        <w:fldChar w:fldCharType="begin"/>
      </w:r>
      <w:r w:rsidR="004F4865">
        <w:instrText xml:space="preserve"> SEQ Figure \* ARABIC </w:instrText>
      </w:r>
      <w:r w:rsidR="004F4865">
        <w:fldChar w:fldCharType="separate"/>
      </w:r>
      <w:r w:rsidR="00B65864">
        <w:rPr>
          <w:noProof/>
        </w:rPr>
        <w:t>45</w:t>
      </w:r>
      <w:r w:rsidR="004F4865">
        <w:rPr>
          <w:noProof/>
        </w:rPr>
        <w:fldChar w:fldCharType="end"/>
      </w:r>
      <w:r>
        <w:t>. Progress Bar Example</w:t>
      </w:r>
      <w:bookmarkEnd w:id="173"/>
    </w:p>
    <w:p w14:paraId="12B19286" w14:textId="4A2E91C6" w:rsidR="068AFCA3" w:rsidRDefault="068AFCA3" w:rsidP="00B2495B">
      <w:pPr>
        <w:pStyle w:val="Heading3"/>
      </w:pPr>
      <w:bookmarkStart w:id="174" w:name="_Toc63415281"/>
      <w:r>
        <w:t>Progress Bar</w:t>
      </w:r>
      <w:bookmarkEnd w:id="174"/>
    </w:p>
    <w:p w14:paraId="052863BA" w14:textId="244B682A" w:rsidR="00B53204" w:rsidRDefault="00E54B00" w:rsidP="007049BE">
      <w:r>
        <w:t>The progress bar displays</w:t>
      </w:r>
      <w:r w:rsidR="00B53204">
        <w:t xml:space="preserve"> the </w:t>
      </w:r>
      <w:r>
        <w:t xml:space="preserve">Flow </w:t>
      </w:r>
      <w:r w:rsidR="004E497F">
        <w:t>Stage</w:t>
      </w:r>
      <w:r w:rsidR="002E03F6">
        <w:t xml:space="preserve">; several stages are represented by the same fill color; Completed Stage appears in </w:t>
      </w:r>
      <w:r w:rsidR="009852BF">
        <w:t>green;</w:t>
      </w:r>
      <w:r w:rsidR="002E03F6">
        <w:t xml:space="preserve"> a </w:t>
      </w:r>
      <w:r w:rsidR="00B9013B">
        <w:t>Processing</w:t>
      </w:r>
      <w:r w:rsidR="002E03F6">
        <w:t xml:space="preserve"> Stage appears in blue, and an Overdue Stage appears in red. </w:t>
      </w:r>
      <w:r w:rsidR="00301B4B">
        <w:t xml:space="preserve"> </w:t>
      </w:r>
    </w:p>
    <w:p w14:paraId="213AAE46" w14:textId="5C722C98" w:rsidR="00E5385E" w:rsidRPr="00A712CA" w:rsidRDefault="002E03F6" w:rsidP="007049BE">
      <w:r>
        <w:t>For the preceding</w:t>
      </w:r>
      <w:r w:rsidR="00E5385E">
        <w:t xml:space="preserve"> example, the </w:t>
      </w:r>
      <w:r w:rsidR="004E497F">
        <w:t>Stage</w:t>
      </w:r>
      <w:r w:rsidR="00E5385E">
        <w:t xml:space="preserve"> of </w:t>
      </w:r>
      <w:r w:rsidR="00DD08E0">
        <w:t>“</w:t>
      </w:r>
      <w:r w:rsidR="00E5385E">
        <w:t>Case Opening</w:t>
      </w:r>
      <w:r w:rsidR="00DD08E0">
        <w:t>”</w:t>
      </w:r>
      <w:r w:rsidR="00E5385E">
        <w:t xml:space="preserve"> </w:t>
      </w:r>
      <w:r>
        <w:t>appear</w:t>
      </w:r>
      <w:r w:rsidR="002B79E1">
        <w:t>s</w:t>
      </w:r>
      <w:r>
        <w:t xml:space="preserve"> in green, denoting completed. </w:t>
      </w:r>
      <w:r w:rsidR="002B79E1">
        <w:t xml:space="preserve">The stage “Data Collection” </w:t>
      </w:r>
      <w:r w:rsidR="005837C5">
        <w:t>appears in blue, denoting it is the stage currently in progress.</w:t>
      </w:r>
      <w:r w:rsidR="00A201F1">
        <w:t xml:space="preserve"> The Stages in gray are those not yet started. </w:t>
      </w:r>
      <w:r w:rsidR="00410F00">
        <w:t xml:space="preserve"> </w:t>
      </w:r>
    </w:p>
    <w:p w14:paraId="3EBBC2D3" w14:textId="5208A92E" w:rsidR="00277F5C" w:rsidRDefault="00277F5C" w:rsidP="00F578AE">
      <w:pPr>
        <w:pStyle w:val="Heading1"/>
      </w:pPr>
      <w:bookmarkStart w:id="175" w:name="_Toc63415282"/>
      <w:r>
        <w:t xml:space="preserve">Case Owner </w:t>
      </w:r>
      <w:r w:rsidR="00B34B04">
        <w:t>User Interface</w:t>
      </w:r>
      <w:bookmarkEnd w:id="175"/>
    </w:p>
    <w:p w14:paraId="59716808" w14:textId="4714AF2E" w:rsidR="00825E81" w:rsidRDefault="00825E81" w:rsidP="00825E81">
      <w:r>
        <w:t xml:space="preserve">A Case Owner is the </w:t>
      </w:r>
      <w:r w:rsidR="009E0DEC">
        <w:t xml:space="preserve">role responsible to </w:t>
      </w:r>
      <w:r w:rsidR="00704246">
        <w:t xml:space="preserve">assure the fulfilment of the </w:t>
      </w:r>
      <w:r w:rsidR="00F941EB">
        <w:t>DPM</w:t>
      </w:r>
      <w:r w:rsidR="00704246">
        <w:t xml:space="preserve"> requests within the established SLA. </w:t>
      </w:r>
      <w:r w:rsidR="00711DF6">
        <w:t xml:space="preserve">The case owner is expected to </w:t>
      </w:r>
      <w:r w:rsidR="00E057EE">
        <w:t xml:space="preserve">monitor the </w:t>
      </w:r>
      <w:r w:rsidR="00F941EB">
        <w:t>DPM</w:t>
      </w:r>
      <w:r w:rsidR="0077053C">
        <w:t xml:space="preserve"> Requests allocated to </w:t>
      </w:r>
      <w:r w:rsidR="00273B6F">
        <w:t xml:space="preserve">them </w:t>
      </w:r>
      <w:r w:rsidR="0077053C">
        <w:t xml:space="preserve">and </w:t>
      </w:r>
      <w:r w:rsidR="00273B6F">
        <w:t xml:space="preserve">to </w:t>
      </w:r>
      <w:r w:rsidR="0077053C">
        <w:t>act if one of the Requests seems not to progress as expected.</w:t>
      </w:r>
      <w:r w:rsidR="00E057EE">
        <w:t xml:space="preserve"> </w:t>
      </w:r>
    </w:p>
    <w:p w14:paraId="73708809" w14:textId="0A6E94F9" w:rsidR="00E53BE9" w:rsidRDefault="007F5D08" w:rsidP="00825E81">
      <w:r>
        <w:t xml:space="preserve">Every open request is automatically allocated to a specific member of the Case Owners group. </w:t>
      </w:r>
      <w:r w:rsidR="00C502E1">
        <w:t>Th</w:t>
      </w:r>
      <w:r w:rsidR="00733816">
        <w:t xml:space="preserve">is automatic </w:t>
      </w:r>
      <w:r w:rsidR="00C502E1">
        <w:t xml:space="preserve">allocation </w:t>
      </w:r>
      <w:r w:rsidR="00733816">
        <w:t xml:space="preserve">is configurable </w:t>
      </w:r>
      <w:r w:rsidR="00A505D5">
        <w:t xml:space="preserve">by the </w:t>
      </w:r>
      <w:r w:rsidR="00733816">
        <w:t>Case Owner Supervisor</w:t>
      </w:r>
      <w:r w:rsidR="00A505D5">
        <w:t xml:space="preserve">. </w:t>
      </w:r>
      <w:r w:rsidR="00733816">
        <w:t xml:space="preserve">For further </w:t>
      </w:r>
      <w:r w:rsidR="00B23B40">
        <w:t>details</w:t>
      </w:r>
      <w:r w:rsidR="00733816">
        <w:t xml:space="preserve"> on the </w:t>
      </w:r>
      <w:r w:rsidR="00C32195">
        <w:t xml:space="preserve">allocation </w:t>
      </w:r>
      <w:r w:rsidR="00733816">
        <w:t>configuration options, please check the Supervisor user interface</w:t>
      </w:r>
      <w:r w:rsidR="00E53BE9">
        <w:t>.</w:t>
      </w:r>
    </w:p>
    <w:p w14:paraId="06649E85" w14:textId="07C98266" w:rsidR="00711DF6" w:rsidRDefault="00711DF6" w:rsidP="00711DF6">
      <w:pPr>
        <w:pStyle w:val="Heading2"/>
      </w:pPr>
      <w:bookmarkStart w:id="176" w:name="_Toc63415283"/>
      <w:r>
        <w:t>Case Owner Dashboard</w:t>
      </w:r>
      <w:bookmarkEnd w:id="176"/>
    </w:p>
    <w:p w14:paraId="53502F5D" w14:textId="7F9159DD" w:rsidR="007F5D08" w:rsidRDefault="00E53BE9" w:rsidP="00825E81">
      <w:r>
        <w:t xml:space="preserve">When a member of the Case Owners group logs into the </w:t>
      </w:r>
      <w:r w:rsidR="00F941EB">
        <w:t>DPM</w:t>
      </w:r>
      <w:r>
        <w:t xml:space="preserve"> system</w:t>
      </w:r>
      <w:r w:rsidR="00FA7FD2">
        <w:t>, the initial screen presented is the Case Owner Dashboard:</w:t>
      </w:r>
    </w:p>
    <w:p w14:paraId="08D0F600" w14:textId="77777777" w:rsidR="00DD1514" w:rsidRDefault="3944AAB9">
      <w:pPr>
        <w:keepNext/>
      </w:pPr>
      <w:r>
        <w:rPr>
          <w:noProof/>
        </w:rPr>
        <w:lastRenderedPageBreak/>
        <w:drawing>
          <wp:inline distT="0" distB="0" distL="0" distR="0" wp14:anchorId="0686856C" wp14:editId="6A19139E">
            <wp:extent cx="5478582" cy="2749242"/>
            <wp:effectExtent l="0" t="0" r="0" b="0"/>
            <wp:docPr id="191239243" name="Picture 191239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43"/>
                    <pic:cNvPicPr/>
                  </pic:nvPicPr>
                  <pic:blipFill>
                    <a:blip r:embed="rId86">
                      <a:extLst>
                        <a:ext uri="{28A0092B-C50C-407E-A947-70E740481C1C}">
                          <a14:useLocalDpi xmlns:a14="http://schemas.microsoft.com/office/drawing/2010/main" val="0"/>
                        </a:ext>
                      </a:extLst>
                    </a:blip>
                    <a:stretch>
                      <a:fillRect/>
                    </a:stretch>
                  </pic:blipFill>
                  <pic:spPr>
                    <a:xfrm>
                      <a:off x="0" y="0"/>
                      <a:ext cx="5478582" cy="2749242"/>
                    </a:xfrm>
                    <a:prstGeom prst="rect">
                      <a:avLst/>
                    </a:prstGeom>
                  </pic:spPr>
                </pic:pic>
              </a:graphicData>
            </a:graphic>
          </wp:inline>
        </w:drawing>
      </w:r>
    </w:p>
    <w:p w14:paraId="4C520898" w14:textId="1AE8766E" w:rsidR="00A63461" w:rsidRDefault="00DD1514" w:rsidP="00B2495B">
      <w:pPr>
        <w:pStyle w:val="Caption"/>
      </w:pPr>
      <w:bookmarkStart w:id="177" w:name="_Toc63416236"/>
      <w:r>
        <w:t xml:space="preserve">Figure </w:t>
      </w:r>
      <w:r w:rsidR="004F4865">
        <w:fldChar w:fldCharType="begin"/>
      </w:r>
      <w:r w:rsidR="004F4865">
        <w:instrText xml:space="preserve"> SEQ Figure \* ARABIC </w:instrText>
      </w:r>
      <w:r w:rsidR="004F4865">
        <w:fldChar w:fldCharType="separate"/>
      </w:r>
      <w:r w:rsidR="00B65864">
        <w:rPr>
          <w:noProof/>
        </w:rPr>
        <w:t>46</w:t>
      </w:r>
      <w:r w:rsidR="004F4865">
        <w:rPr>
          <w:noProof/>
        </w:rPr>
        <w:fldChar w:fldCharType="end"/>
      </w:r>
      <w:r>
        <w:t>. Case Owner Dashboard</w:t>
      </w:r>
      <w:bookmarkEnd w:id="177"/>
    </w:p>
    <w:p w14:paraId="2DF37450" w14:textId="4B097C80" w:rsidR="00384148" w:rsidRDefault="00DD28AA" w:rsidP="00384148">
      <w:r>
        <w:t xml:space="preserve">The dashboard provides an overall status of the requests </w:t>
      </w:r>
      <w:r w:rsidR="00210184">
        <w:t xml:space="preserve">currently in </w:t>
      </w:r>
      <w:r w:rsidR="000B3C05">
        <w:t xml:space="preserve">process in the </w:t>
      </w:r>
      <w:r w:rsidR="00F941EB">
        <w:t>DPM</w:t>
      </w:r>
      <w:r w:rsidR="000B3C05">
        <w:t xml:space="preserve"> system. Based on the information presented in this screen</w:t>
      </w:r>
      <w:r w:rsidR="00273B6F">
        <w:t>,</w:t>
      </w:r>
      <w:r w:rsidR="00A6624F">
        <w:t xml:space="preserve"> the case owner can identify bottlenecks </w:t>
      </w:r>
      <w:r w:rsidR="00572825">
        <w:t>in the process</w:t>
      </w:r>
      <w:r w:rsidR="00032886">
        <w:t xml:space="preserve"> </w:t>
      </w:r>
      <w:r w:rsidR="00D9307E">
        <w:t>and evaluate risk o</w:t>
      </w:r>
      <w:r w:rsidR="00476EF7">
        <w:t>f</w:t>
      </w:r>
      <w:r w:rsidR="00D9307E">
        <w:t xml:space="preserve"> missed SLAs.</w:t>
      </w:r>
    </w:p>
    <w:p w14:paraId="1377A643" w14:textId="2BB3EF56" w:rsidR="00441656" w:rsidRDefault="00240500" w:rsidP="00476EF7">
      <w:pPr>
        <w:pStyle w:val="Heading3"/>
      </w:pPr>
      <w:bookmarkStart w:id="178" w:name="_Toc63415284"/>
      <w:r>
        <w:t xml:space="preserve">Case Owner </w:t>
      </w:r>
      <w:r w:rsidR="00441656">
        <w:t>Dashboard Filters</w:t>
      </w:r>
      <w:bookmarkEnd w:id="178"/>
    </w:p>
    <w:p w14:paraId="46A77CE0" w14:textId="23659A95" w:rsidR="0095459F" w:rsidRPr="0095459F" w:rsidRDefault="0095459F" w:rsidP="00F64C60">
      <w:r>
        <w:t>The graphs in the dashboard can be filtered based on a set of parameters that appear at the upper part of the screen</w:t>
      </w:r>
      <w:r w:rsidRPr="0095459F">
        <w:t>.</w:t>
      </w:r>
      <w:r>
        <w:t xml:space="preserve"> The filters </w:t>
      </w:r>
      <w:r w:rsidR="00273B6F">
        <w:t xml:space="preserve">include: </w:t>
      </w:r>
      <w:r>
        <w:t xml:space="preserve"> </w:t>
      </w:r>
    </w:p>
    <w:p w14:paraId="125145F5" w14:textId="00DC6EC9" w:rsidR="0095459F" w:rsidRDefault="0095459F" w:rsidP="0095459F">
      <w:pPr>
        <w:pStyle w:val="ListParagraph"/>
        <w:numPr>
          <w:ilvl w:val="0"/>
          <w:numId w:val="16"/>
        </w:numPr>
      </w:pPr>
      <w:r w:rsidRPr="0095459F">
        <w:t xml:space="preserve">Regulation – Filter </w:t>
      </w:r>
      <w:r>
        <w:t xml:space="preserve">the information to Requests </w:t>
      </w:r>
      <w:r w:rsidR="00273B6F">
        <w:t xml:space="preserve">for </w:t>
      </w:r>
      <w:r>
        <w:t>a specific Regulation</w:t>
      </w:r>
      <w:r w:rsidR="00273B6F">
        <w:t>.</w:t>
      </w:r>
    </w:p>
    <w:p w14:paraId="7F751B8A" w14:textId="7344AC60" w:rsidR="0095459F" w:rsidRDefault="00627CEB" w:rsidP="0095459F">
      <w:pPr>
        <w:pStyle w:val="ListParagraph"/>
        <w:numPr>
          <w:ilvl w:val="0"/>
          <w:numId w:val="16"/>
        </w:numPr>
      </w:pPr>
      <w:r>
        <w:t>Activity</w:t>
      </w:r>
      <w:r w:rsidR="008F67B8">
        <w:t xml:space="preserve"> - </w:t>
      </w:r>
      <w:r w:rsidR="008F67B8" w:rsidRPr="0095459F">
        <w:t xml:space="preserve">Filter </w:t>
      </w:r>
      <w:r w:rsidR="008F67B8">
        <w:t xml:space="preserve">the information to Requests of a specific </w:t>
      </w:r>
      <w:r>
        <w:t>Activity</w:t>
      </w:r>
      <w:r w:rsidR="00273B6F">
        <w:t>.</w:t>
      </w:r>
    </w:p>
    <w:p w14:paraId="715DE1C4" w14:textId="7326A5C4" w:rsidR="008F67B8" w:rsidRDefault="008F67B8" w:rsidP="0095459F">
      <w:pPr>
        <w:pStyle w:val="ListParagraph"/>
        <w:numPr>
          <w:ilvl w:val="0"/>
          <w:numId w:val="16"/>
        </w:numPr>
      </w:pPr>
      <w:r>
        <w:t>As</w:t>
      </w:r>
      <w:r w:rsidR="00C37071">
        <w:t>s</w:t>
      </w:r>
      <w:r>
        <w:t>ign</w:t>
      </w:r>
      <w:r w:rsidR="00C100EC">
        <w:t>ed to</w:t>
      </w:r>
      <w:r w:rsidR="00C37071">
        <w:t xml:space="preserve"> - </w:t>
      </w:r>
      <w:r w:rsidR="00C37071" w:rsidRPr="0095459F">
        <w:t xml:space="preserve">Filter </w:t>
      </w:r>
      <w:r w:rsidR="00C37071">
        <w:t xml:space="preserve">the information to Requests of a specific case </w:t>
      </w:r>
      <w:r w:rsidR="00D936B4">
        <w:t>owner or</w:t>
      </w:r>
      <w:r w:rsidR="00A535FB">
        <w:t xml:space="preserve"> </w:t>
      </w:r>
      <w:r w:rsidR="00944352">
        <w:t xml:space="preserve">present the information about </w:t>
      </w:r>
      <w:r w:rsidR="00A535FB">
        <w:t>Request</w:t>
      </w:r>
      <w:r w:rsidR="00944352">
        <w:t xml:space="preserve">s regardless of Case Owner. </w:t>
      </w:r>
    </w:p>
    <w:p w14:paraId="7BBAD11B" w14:textId="36D1D6DC" w:rsidR="00325D16" w:rsidRDefault="00EC3016" w:rsidP="0095459F">
      <w:pPr>
        <w:pStyle w:val="ListParagraph"/>
        <w:numPr>
          <w:ilvl w:val="0"/>
          <w:numId w:val="16"/>
        </w:numPr>
      </w:pPr>
      <w:r>
        <w:t>Aggregation</w:t>
      </w:r>
      <w:r w:rsidR="008D7906">
        <w:t xml:space="preserve"> by – This filter </w:t>
      </w:r>
      <w:r w:rsidR="00E12BCA">
        <w:t xml:space="preserve">impacts the graph of </w:t>
      </w:r>
      <w:r w:rsidR="00B757AE">
        <w:t>“</w:t>
      </w:r>
      <w:r w:rsidR="00E6519E">
        <w:t>Open Requests per Selected Date Range</w:t>
      </w:r>
      <w:r w:rsidR="00B757AE">
        <w:t>” in the area below the filters line</w:t>
      </w:r>
      <w:r w:rsidR="00E6519E">
        <w:t xml:space="preserve">. It </w:t>
      </w:r>
      <w:r w:rsidR="00E12BCA">
        <w:t xml:space="preserve">defines </w:t>
      </w:r>
      <w:r w:rsidR="00E6519E">
        <w:t xml:space="preserve">the time units of the horizontal </w:t>
      </w:r>
      <w:r w:rsidR="002320F9">
        <w:t>Axis</w:t>
      </w:r>
      <w:r w:rsidR="00E6519E">
        <w:t>. I</w:t>
      </w:r>
      <w:r w:rsidR="00325D16">
        <w:t xml:space="preserve">f </w:t>
      </w:r>
      <w:r w:rsidR="00452F5E">
        <w:t>“</w:t>
      </w:r>
      <w:r w:rsidR="00325D16">
        <w:t>Month</w:t>
      </w:r>
      <w:r w:rsidR="00452F5E">
        <w:t>”</w:t>
      </w:r>
      <w:r w:rsidR="00325D16">
        <w:t xml:space="preserve"> is selected, then the open requests </w:t>
      </w:r>
      <w:r w:rsidR="005D67C8">
        <w:t>are</w:t>
      </w:r>
      <w:r w:rsidR="00325D16">
        <w:t xml:space="preserve"> aggregated per month.</w:t>
      </w:r>
      <w:r w:rsidR="00452F5E">
        <w:t xml:space="preserve"> If “Day” is selected, then the </w:t>
      </w:r>
      <w:r w:rsidR="00746681">
        <w:t>graph present</w:t>
      </w:r>
      <w:r w:rsidR="005D67C8">
        <w:t>s</w:t>
      </w:r>
      <w:r w:rsidR="00746681">
        <w:t xml:space="preserve"> the information per day.</w:t>
      </w:r>
    </w:p>
    <w:p w14:paraId="62DE7C3D" w14:textId="557A2090" w:rsidR="008D7906" w:rsidRPr="0095459F" w:rsidRDefault="00325D16" w:rsidP="0095459F">
      <w:pPr>
        <w:pStyle w:val="ListParagraph"/>
        <w:numPr>
          <w:ilvl w:val="0"/>
          <w:numId w:val="16"/>
        </w:numPr>
      </w:pPr>
      <w:r>
        <w:t xml:space="preserve">Data Range – </w:t>
      </w:r>
      <w:r w:rsidR="005D67C8">
        <w:t>T</w:t>
      </w:r>
      <w:r>
        <w:t xml:space="preserve">his filter </w:t>
      </w:r>
      <w:r w:rsidR="00A967D8">
        <w:t xml:space="preserve">defines the date range used to </w:t>
      </w:r>
      <w:r w:rsidR="005D67C8">
        <w:t xml:space="preserve">display </w:t>
      </w:r>
      <w:r w:rsidR="00A967D8">
        <w:t>the open Requests.</w:t>
      </w:r>
      <w:r w:rsidR="008D7906">
        <w:t xml:space="preserve"> </w:t>
      </w:r>
    </w:p>
    <w:p w14:paraId="338B85AA" w14:textId="77777777" w:rsidR="00DD1514" w:rsidRDefault="37A3AC05" w:rsidP="00B2495B">
      <w:pPr>
        <w:keepNext/>
      </w:pPr>
      <w:r>
        <w:rPr>
          <w:noProof/>
        </w:rPr>
        <w:drawing>
          <wp:inline distT="0" distB="0" distL="0" distR="0" wp14:anchorId="366072B2" wp14:editId="4E74D68C">
            <wp:extent cx="5943600" cy="291465"/>
            <wp:effectExtent l="0" t="0" r="0" b="635"/>
            <wp:docPr id="191239244" name="Picture 19123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44"/>
                    <pic:cNvPicPr/>
                  </pic:nvPicPr>
                  <pic:blipFill>
                    <a:blip r:embed="rId87">
                      <a:extLst>
                        <a:ext uri="{28A0092B-C50C-407E-A947-70E740481C1C}">
                          <a14:useLocalDpi xmlns:a14="http://schemas.microsoft.com/office/drawing/2010/main" val="0"/>
                        </a:ext>
                      </a:extLst>
                    </a:blip>
                    <a:stretch>
                      <a:fillRect/>
                    </a:stretch>
                  </pic:blipFill>
                  <pic:spPr>
                    <a:xfrm>
                      <a:off x="0" y="0"/>
                      <a:ext cx="5943600" cy="291465"/>
                    </a:xfrm>
                    <a:prstGeom prst="rect">
                      <a:avLst/>
                    </a:prstGeom>
                  </pic:spPr>
                </pic:pic>
              </a:graphicData>
            </a:graphic>
          </wp:inline>
        </w:drawing>
      </w:r>
    </w:p>
    <w:p w14:paraId="36F3D6E2" w14:textId="63141620" w:rsidR="00441656" w:rsidRDefault="00DD1514" w:rsidP="00B2495B">
      <w:pPr>
        <w:pStyle w:val="Caption"/>
      </w:pPr>
      <w:bookmarkStart w:id="179" w:name="_Toc63416237"/>
      <w:r>
        <w:t xml:space="preserve">Figure </w:t>
      </w:r>
      <w:r w:rsidR="004F4865">
        <w:fldChar w:fldCharType="begin"/>
      </w:r>
      <w:r w:rsidR="004F4865">
        <w:instrText xml:space="preserve"> SEQ Figure \* ARABIC </w:instrText>
      </w:r>
      <w:r w:rsidR="004F4865">
        <w:fldChar w:fldCharType="separate"/>
      </w:r>
      <w:r w:rsidR="00B65864">
        <w:rPr>
          <w:noProof/>
        </w:rPr>
        <w:t>47</w:t>
      </w:r>
      <w:r w:rsidR="004F4865">
        <w:rPr>
          <w:noProof/>
        </w:rPr>
        <w:fldChar w:fldCharType="end"/>
      </w:r>
      <w:r>
        <w:t>. Case Owner Dashboard Filter Example</w:t>
      </w:r>
      <w:bookmarkEnd w:id="179"/>
    </w:p>
    <w:p w14:paraId="7B1683CE" w14:textId="50EE1385" w:rsidR="00DF70D6" w:rsidRDefault="00DF70D6" w:rsidP="00384148">
      <w:r>
        <w:t xml:space="preserve">The </w:t>
      </w:r>
      <w:r w:rsidR="009120B2">
        <w:t xml:space="preserve">filter </w:t>
      </w:r>
      <w:r w:rsidR="008E2D21">
        <w:t>selection impact</w:t>
      </w:r>
      <w:r w:rsidR="006A1635">
        <w:t xml:space="preserve">s the information </w:t>
      </w:r>
      <w:r w:rsidR="009120B2">
        <w:t xml:space="preserve">displayed </w:t>
      </w:r>
      <w:r w:rsidR="006A1635">
        <w:t xml:space="preserve">in the totals and graphs </w:t>
      </w:r>
      <w:r w:rsidR="00377AD0">
        <w:t xml:space="preserve">presented at the </w:t>
      </w:r>
      <w:r w:rsidR="009120B2">
        <w:t xml:space="preserve">bottom </w:t>
      </w:r>
      <w:r w:rsidR="00377AD0">
        <w:t xml:space="preserve">sections </w:t>
      </w:r>
      <w:r w:rsidR="006A1635">
        <w:t>of the dashboard</w:t>
      </w:r>
      <w:r w:rsidR="00441656">
        <w:t>.</w:t>
      </w:r>
    </w:p>
    <w:p w14:paraId="3B37C052" w14:textId="037CEFCE" w:rsidR="00441656" w:rsidRPr="00943868" w:rsidRDefault="00403F3B" w:rsidP="00377AD0">
      <w:pPr>
        <w:pStyle w:val="Heading3"/>
      </w:pPr>
      <w:bookmarkStart w:id="180" w:name="_Toc63415285"/>
      <w:r>
        <w:t xml:space="preserve">Case Owner </w:t>
      </w:r>
      <w:r w:rsidR="00240500">
        <w:t>Dashboard Totals</w:t>
      </w:r>
      <w:bookmarkEnd w:id="180"/>
    </w:p>
    <w:p w14:paraId="021D0EDC" w14:textId="22A42D8F" w:rsidR="008C7C21" w:rsidRDefault="008C7C21" w:rsidP="008C7C21">
      <w:r>
        <w:t xml:space="preserve">The totals in the dashboard </w:t>
      </w:r>
      <w:r w:rsidR="00A24716">
        <w:t xml:space="preserve">reflect the list of </w:t>
      </w:r>
      <w:r w:rsidR="00F941EB">
        <w:t>DPM</w:t>
      </w:r>
      <w:r w:rsidR="00A24716">
        <w:t xml:space="preserve"> Request</w:t>
      </w:r>
      <w:r w:rsidR="0098513A">
        <w:t>s</w:t>
      </w:r>
      <w:r w:rsidR="00A24716">
        <w:t xml:space="preserve"> </w:t>
      </w:r>
      <w:r w:rsidR="0098513A">
        <w:t xml:space="preserve">that </w:t>
      </w:r>
      <w:r w:rsidR="001142CE">
        <w:t>match</w:t>
      </w:r>
      <w:r w:rsidR="00A24716">
        <w:t xml:space="preserve"> the</w:t>
      </w:r>
      <w:r w:rsidR="0098513A">
        <w:t xml:space="preserve"> selection criteria specified</w:t>
      </w:r>
      <w:r w:rsidR="00A24716">
        <w:t xml:space="preserve"> </w:t>
      </w:r>
      <w:r w:rsidR="0098513A">
        <w:t>by the dashboard filters</w:t>
      </w:r>
      <w:r w:rsidR="009120B2">
        <w:t>.</w:t>
      </w:r>
    </w:p>
    <w:p w14:paraId="4DA35C34" w14:textId="586FA530" w:rsidR="00845C7D" w:rsidRDefault="00845C7D" w:rsidP="00845C7D">
      <w:pPr>
        <w:pStyle w:val="ListParagraph"/>
        <w:numPr>
          <w:ilvl w:val="0"/>
          <w:numId w:val="15"/>
        </w:numPr>
      </w:pPr>
      <w:r>
        <w:t xml:space="preserve">Total Open Requests – the total number of </w:t>
      </w:r>
      <w:r w:rsidR="009120B2">
        <w:t xml:space="preserve">in-progress </w:t>
      </w:r>
      <w:r>
        <w:t xml:space="preserve">requests. </w:t>
      </w:r>
    </w:p>
    <w:p w14:paraId="0F151B86" w14:textId="4E211467" w:rsidR="00845C7D" w:rsidRDefault="00845C7D" w:rsidP="00845C7D">
      <w:pPr>
        <w:pStyle w:val="ListParagraph"/>
        <w:numPr>
          <w:ilvl w:val="0"/>
          <w:numId w:val="15"/>
        </w:numPr>
      </w:pPr>
      <w:r>
        <w:lastRenderedPageBreak/>
        <w:t xml:space="preserve">Total Past Due Requests – The total number of requests that exceeded the expected SLA period for their </w:t>
      </w:r>
      <w:r w:rsidR="00627CEB">
        <w:t>Activity</w:t>
      </w:r>
      <w:r>
        <w:t>.</w:t>
      </w:r>
    </w:p>
    <w:p w14:paraId="53C5282E" w14:textId="661897D2" w:rsidR="00845C7D" w:rsidRPr="008C7C21" w:rsidRDefault="00845C7D" w:rsidP="00845C7D">
      <w:pPr>
        <w:pStyle w:val="ListParagraph"/>
        <w:numPr>
          <w:ilvl w:val="0"/>
          <w:numId w:val="15"/>
        </w:numPr>
      </w:pPr>
      <w:r>
        <w:t xml:space="preserve">Total Past Due Tasks – The total of tasks in progress that exceeded the expected SLA period of the task. </w:t>
      </w:r>
    </w:p>
    <w:p w14:paraId="648356FE" w14:textId="77777777" w:rsidR="00DD1514" w:rsidRDefault="63232D59" w:rsidP="00B2495B">
      <w:pPr>
        <w:keepNext/>
      </w:pPr>
      <w:r>
        <w:rPr>
          <w:noProof/>
        </w:rPr>
        <w:drawing>
          <wp:inline distT="0" distB="0" distL="0" distR="0" wp14:anchorId="3D6CBB18" wp14:editId="51A1C481">
            <wp:extent cx="5943600" cy="333375"/>
            <wp:effectExtent l="0" t="0" r="0" b="0"/>
            <wp:docPr id="14195726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88">
                      <a:extLst>
                        <a:ext uri="{28A0092B-C50C-407E-A947-70E740481C1C}">
                          <a14:useLocalDpi xmlns:a14="http://schemas.microsoft.com/office/drawing/2010/main" val="0"/>
                        </a:ext>
                      </a:extLst>
                    </a:blip>
                    <a:stretch>
                      <a:fillRect/>
                    </a:stretch>
                  </pic:blipFill>
                  <pic:spPr>
                    <a:xfrm>
                      <a:off x="0" y="0"/>
                      <a:ext cx="5943600" cy="333375"/>
                    </a:xfrm>
                    <a:prstGeom prst="rect">
                      <a:avLst/>
                    </a:prstGeom>
                  </pic:spPr>
                </pic:pic>
              </a:graphicData>
            </a:graphic>
          </wp:inline>
        </w:drawing>
      </w:r>
    </w:p>
    <w:p w14:paraId="23EC44BA" w14:textId="14A1C45C" w:rsidR="00B42367" w:rsidRDefault="00DD1514" w:rsidP="00B2495B">
      <w:pPr>
        <w:pStyle w:val="Caption"/>
      </w:pPr>
      <w:bookmarkStart w:id="181" w:name="_Toc63416238"/>
      <w:r>
        <w:t xml:space="preserve">Figure </w:t>
      </w:r>
      <w:r w:rsidR="004F4865">
        <w:fldChar w:fldCharType="begin"/>
      </w:r>
      <w:r w:rsidR="004F4865">
        <w:instrText xml:space="preserve"> SEQ Figure \* ARABIC </w:instrText>
      </w:r>
      <w:r w:rsidR="004F4865">
        <w:fldChar w:fldCharType="separate"/>
      </w:r>
      <w:r w:rsidR="00B65864">
        <w:rPr>
          <w:noProof/>
        </w:rPr>
        <w:t>48</w:t>
      </w:r>
      <w:r w:rsidR="004F4865">
        <w:rPr>
          <w:noProof/>
        </w:rPr>
        <w:fldChar w:fldCharType="end"/>
      </w:r>
      <w:r>
        <w:t>. Case Owner Dashboard Totals Example</w:t>
      </w:r>
      <w:bookmarkEnd w:id="181"/>
    </w:p>
    <w:p w14:paraId="4A7DDA3A" w14:textId="1F032944" w:rsidR="004E0195" w:rsidRDefault="009120B2" w:rsidP="00384148">
      <w:r>
        <w:t xml:space="preserve">Selecting </w:t>
      </w:r>
      <w:r w:rsidR="004E0195">
        <w:t xml:space="preserve">each of those totals </w:t>
      </w:r>
      <w:r>
        <w:t xml:space="preserve">takes the user </w:t>
      </w:r>
      <w:r w:rsidR="004E0195">
        <w:t xml:space="preserve">to the “Requests List” screen, </w:t>
      </w:r>
      <w:r>
        <w:t xml:space="preserve">that presents </w:t>
      </w:r>
      <w:r w:rsidR="004E0195">
        <w:t xml:space="preserve">Requests that </w:t>
      </w:r>
      <w:r w:rsidR="0053099B">
        <w:t xml:space="preserve">answer the </w:t>
      </w:r>
      <w:r w:rsidR="004647EC">
        <w:t>conditions of this total.</w:t>
      </w:r>
    </w:p>
    <w:p w14:paraId="583FEBCD" w14:textId="6A5A64EA" w:rsidR="00943868" w:rsidRPr="003A2C4B" w:rsidRDefault="00943868" w:rsidP="006A0622">
      <w:pPr>
        <w:pStyle w:val="Heading3"/>
      </w:pPr>
      <w:bookmarkStart w:id="182" w:name="_Toc63415286"/>
      <w:r>
        <w:t xml:space="preserve">Case Owner </w:t>
      </w:r>
      <w:r w:rsidR="003A2C4B">
        <w:t>Graphs</w:t>
      </w:r>
      <w:bookmarkEnd w:id="182"/>
    </w:p>
    <w:p w14:paraId="5D30B142" w14:textId="5752E281" w:rsidR="00845C7D" w:rsidRDefault="00845C7D" w:rsidP="00845C7D">
      <w:pPr>
        <w:pStyle w:val="ListParagraph"/>
        <w:numPr>
          <w:ilvl w:val="0"/>
          <w:numId w:val="14"/>
        </w:numPr>
      </w:pPr>
      <w:r>
        <w:t xml:space="preserve">Open Requests per regulation – </w:t>
      </w:r>
      <w:r w:rsidR="009120B2">
        <w:t>Provides a view</w:t>
      </w:r>
      <w:r>
        <w:t xml:space="preserve"> of the distribution of the open requests per Regulation.</w:t>
      </w:r>
    </w:p>
    <w:p w14:paraId="300D0A4B" w14:textId="30ECB476" w:rsidR="00845C7D" w:rsidRDefault="00845C7D" w:rsidP="00845C7D">
      <w:pPr>
        <w:pStyle w:val="ListParagraph"/>
        <w:numPr>
          <w:ilvl w:val="0"/>
          <w:numId w:val="14"/>
        </w:numPr>
      </w:pPr>
      <w:r>
        <w:t xml:space="preserve">Open Requests Per </w:t>
      </w:r>
      <w:r w:rsidR="00627CEB">
        <w:t>Activity</w:t>
      </w:r>
      <w:r w:rsidR="009002BD">
        <w:t xml:space="preserve"> </w:t>
      </w:r>
      <w:r>
        <w:t xml:space="preserve">– </w:t>
      </w:r>
      <w:r w:rsidR="009120B2">
        <w:t xml:space="preserve">Provides </w:t>
      </w:r>
      <w:r>
        <w:t xml:space="preserve">a view of the distribution of the open requests per Regulation and </w:t>
      </w:r>
      <w:r w:rsidR="00627CEB">
        <w:t>Activity</w:t>
      </w:r>
      <w:r w:rsidR="009002BD">
        <w:t xml:space="preserve"> type</w:t>
      </w:r>
      <w:r>
        <w:t>.</w:t>
      </w:r>
    </w:p>
    <w:p w14:paraId="6B5FC1F5" w14:textId="1CA5470A" w:rsidR="00CE73E1" w:rsidRDefault="00CE73E1" w:rsidP="00845C7D">
      <w:pPr>
        <w:pStyle w:val="ListParagraph"/>
        <w:numPr>
          <w:ilvl w:val="0"/>
          <w:numId w:val="14"/>
        </w:numPr>
      </w:pPr>
      <w:r>
        <w:t xml:space="preserve">Open Requests per Selected Date Range – </w:t>
      </w:r>
      <w:r w:rsidR="009120B2">
        <w:t xml:space="preserve">Displays a graph with </w:t>
      </w:r>
      <w:r>
        <w:t xml:space="preserve">the distribution of the </w:t>
      </w:r>
      <w:r w:rsidR="00802781">
        <w:t xml:space="preserve">open requests according to the request submission date. </w:t>
      </w:r>
      <w:r w:rsidR="00AE0918">
        <w:t>The</w:t>
      </w:r>
      <w:r w:rsidR="006E6C2E">
        <w:t xml:space="preserve"> blue line on the graph</w:t>
      </w:r>
      <w:r w:rsidR="00AE0918">
        <w:t xml:space="preserve"> indicates </w:t>
      </w:r>
      <w:r w:rsidR="00FF4F4E">
        <w:t xml:space="preserve">the number of </w:t>
      </w:r>
      <w:r w:rsidR="00AE0918">
        <w:t>open Request</w:t>
      </w:r>
      <w:r w:rsidR="00FF4F4E">
        <w:t>s</w:t>
      </w:r>
      <w:r w:rsidR="006E6C2E">
        <w:t>. The red line indicates</w:t>
      </w:r>
      <w:r w:rsidR="00FF4F4E">
        <w:t xml:space="preserve"> how many of those req</w:t>
      </w:r>
      <w:r w:rsidR="003E1C1A">
        <w:t xml:space="preserve">uests have at least one Task that is overdue. </w:t>
      </w:r>
    </w:p>
    <w:p w14:paraId="7F4939E2" w14:textId="77777777" w:rsidR="003A2C4B" w:rsidRDefault="003A2C4B" w:rsidP="003A2C4B">
      <w:pPr>
        <w:ind w:left="0"/>
      </w:pPr>
    </w:p>
    <w:p w14:paraId="0EA89800" w14:textId="77777777" w:rsidR="00DD1514" w:rsidRDefault="39E851FA" w:rsidP="00B2495B">
      <w:pPr>
        <w:keepNext/>
      </w:pPr>
      <w:r>
        <w:rPr>
          <w:noProof/>
        </w:rPr>
        <w:drawing>
          <wp:inline distT="0" distB="0" distL="0" distR="0" wp14:anchorId="0F1D7FA6" wp14:editId="3425E2F2">
            <wp:extent cx="5943600" cy="2732405"/>
            <wp:effectExtent l="0" t="0" r="0" b="0"/>
            <wp:docPr id="1175053142"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89">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6494E6E6" w14:textId="1CF6C521" w:rsidR="00430FE6" w:rsidRDefault="00DD1514" w:rsidP="00B2495B">
      <w:pPr>
        <w:pStyle w:val="Caption"/>
      </w:pPr>
      <w:bookmarkStart w:id="183" w:name="_Toc63416239"/>
      <w:r>
        <w:t xml:space="preserve">Figure </w:t>
      </w:r>
      <w:r w:rsidR="004F4865">
        <w:fldChar w:fldCharType="begin"/>
      </w:r>
      <w:r w:rsidR="004F4865">
        <w:instrText xml:space="preserve"> SEQ Figure \* ARABIC </w:instrText>
      </w:r>
      <w:r w:rsidR="004F4865">
        <w:fldChar w:fldCharType="separate"/>
      </w:r>
      <w:r w:rsidR="00B65864">
        <w:rPr>
          <w:noProof/>
        </w:rPr>
        <w:t>49</w:t>
      </w:r>
      <w:r w:rsidR="004F4865">
        <w:rPr>
          <w:noProof/>
        </w:rPr>
        <w:fldChar w:fldCharType="end"/>
      </w:r>
      <w:r>
        <w:t>. Case Owner Graphs Example</w:t>
      </w:r>
      <w:bookmarkEnd w:id="183"/>
    </w:p>
    <w:p w14:paraId="356617EE" w14:textId="0E54017D" w:rsidR="00B42367" w:rsidRDefault="003E384D" w:rsidP="003E384D">
      <w:pPr>
        <w:pStyle w:val="Heading2"/>
      </w:pPr>
      <w:bookmarkStart w:id="184" w:name="_Toc63415287"/>
      <w:r>
        <w:t xml:space="preserve">Case Owner </w:t>
      </w:r>
      <w:r w:rsidR="00D82DF0">
        <w:t>Requests List</w:t>
      </w:r>
      <w:bookmarkEnd w:id="184"/>
    </w:p>
    <w:p w14:paraId="47C9D002" w14:textId="4D9B1177" w:rsidR="00D82DF0" w:rsidRDefault="00D82DF0" w:rsidP="00D82DF0">
      <w:r>
        <w:t xml:space="preserve">The Case Owner Requests List presents </w:t>
      </w:r>
      <w:r w:rsidR="00C3788B">
        <w:t xml:space="preserve">to </w:t>
      </w:r>
      <w:r>
        <w:t xml:space="preserve">the Case Owner the </w:t>
      </w:r>
      <w:r w:rsidR="00FA4567">
        <w:t xml:space="preserve">list of Requests that </w:t>
      </w:r>
      <w:r w:rsidR="0087153B">
        <w:t xml:space="preserve">are </w:t>
      </w:r>
      <w:r w:rsidR="00931771">
        <w:t xml:space="preserve">under </w:t>
      </w:r>
      <w:r w:rsidR="009120B2">
        <w:t xml:space="preserve">their </w:t>
      </w:r>
      <w:r w:rsidR="00931771">
        <w:t>responsibility</w:t>
      </w:r>
      <w:r w:rsidR="00FA4567">
        <w:t xml:space="preserve">. </w:t>
      </w:r>
    </w:p>
    <w:p w14:paraId="29FAD9F7" w14:textId="77777777" w:rsidR="00DD1514" w:rsidRDefault="42BA9CA5">
      <w:pPr>
        <w:keepNext/>
      </w:pPr>
      <w:r>
        <w:rPr>
          <w:noProof/>
        </w:rPr>
        <w:lastRenderedPageBreak/>
        <w:drawing>
          <wp:inline distT="0" distB="0" distL="0" distR="0" wp14:anchorId="6F0C7D7F" wp14:editId="2B1FAD08">
            <wp:extent cx="5486400" cy="2756095"/>
            <wp:effectExtent l="0" t="0" r="0" b="0"/>
            <wp:docPr id="191239246" name="Picture 191239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46"/>
                    <pic:cNvPicPr/>
                  </pic:nvPicPr>
                  <pic:blipFill>
                    <a:blip r:embed="rId90">
                      <a:extLst>
                        <a:ext uri="{28A0092B-C50C-407E-A947-70E740481C1C}">
                          <a14:useLocalDpi xmlns:a14="http://schemas.microsoft.com/office/drawing/2010/main" val="0"/>
                        </a:ext>
                      </a:extLst>
                    </a:blip>
                    <a:stretch>
                      <a:fillRect/>
                    </a:stretch>
                  </pic:blipFill>
                  <pic:spPr>
                    <a:xfrm>
                      <a:off x="0" y="0"/>
                      <a:ext cx="5486400" cy="2756095"/>
                    </a:xfrm>
                    <a:prstGeom prst="rect">
                      <a:avLst/>
                    </a:prstGeom>
                  </pic:spPr>
                </pic:pic>
              </a:graphicData>
            </a:graphic>
          </wp:inline>
        </w:drawing>
      </w:r>
    </w:p>
    <w:p w14:paraId="1D02C398" w14:textId="41F5564F" w:rsidR="00F23C37" w:rsidRDefault="00DD1514" w:rsidP="00B2495B">
      <w:pPr>
        <w:pStyle w:val="Caption"/>
      </w:pPr>
      <w:bookmarkStart w:id="185" w:name="_Toc63416240"/>
      <w:r>
        <w:t xml:space="preserve">Figure </w:t>
      </w:r>
      <w:r w:rsidR="004F4865">
        <w:fldChar w:fldCharType="begin"/>
      </w:r>
      <w:r w:rsidR="004F4865">
        <w:instrText xml:space="preserve"> SEQ Figure \* ARABIC </w:instrText>
      </w:r>
      <w:r w:rsidR="004F4865">
        <w:fldChar w:fldCharType="separate"/>
      </w:r>
      <w:r w:rsidR="00B65864">
        <w:rPr>
          <w:noProof/>
        </w:rPr>
        <w:t>50</w:t>
      </w:r>
      <w:r w:rsidR="004F4865">
        <w:rPr>
          <w:noProof/>
        </w:rPr>
        <w:fldChar w:fldCharType="end"/>
      </w:r>
      <w:r>
        <w:t>. Case Owner Requests List</w:t>
      </w:r>
      <w:bookmarkEnd w:id="185"/>
    </w:p>
    <w:p w14:paraId="33B7E914" w14:textId="423D27E8" w:rsidR="008C1287" w:rsidRPr="0095459F" w:rsidRDefault="008C1287" w:rsidP="008C1287">
      <w:r>
        <w:t xml:space="preserve">The Request list can be filtered based on: </w:t>
      </w:r>
    </w:p>
    <w:p w14:paraId="31757065" w14:textId="2AC9BB6E" w:rsidR="008C1287" w:rsidRDefault="008C1287" w:rsidP="008C1287">
      <w:pPr>
        <w:pStyle w:val="ListParagraph"/>
        <w:numPr>
          <w:ilvl w:val="0"/>
          <w:numId w:val="16"/>
        </w:numPr>
      </w:pPr>
      <w:r w:rsidRPr="0095459F">
        <w:t xml:space="preserve">Regulation – Filter </w:t>
      </w:r>
      <w:r>
        <w:t>to present only Requests of a specific Regulation</w:t>
      </w:r>
      <w:r w:rsidR="009120B2">
        <w:t>.</w:t>
      </w:r>
    </w:p>
    <w:p w14:paraId="01659B27" w14:textId="29FC5AA5" w:rsidR="008C1287" w:rsidRDefault="00627CEB" w:rsidP="008C1287">
      <w:pPr>
        <w:pStyle w:val="ListParagraph"/>
        <w:numPr>
          <w:ilvl w:val="0"/>
          <w:numId w:val="16"/>
        </w:numPr>
      </w:pPr>
      <w:r>
        <w:t>Activity</w:t>
      </w:r>
      <w:r w:rsidR="008C1287">
        <w:t xml:space="preserve"> - </w:t>
      </w:r>
      <w:r w:rsidR="008C1287" w:rsidRPr="0095459F">
        <w:t xml:space="preserve">Filter </w:t>
      </w:r>
      <w:r w:rsidR="008C1287">
        <w:t xml:space="preserve">to present only Requests of a specific </w:t>
      </w:r>
      <w:r>
        <w:t>Activity</w:t>
      </w:r>
      <w:r w:rsidR="00226D2F">
        <w:t>.</w:t>
      </w:r>
    </w:p>
    <w:p w14:paraId="58577D8D" w14:textId="488F3394" w:rsidR="008C1287" w:rsidRDefault="008C1287" w:rsidP="008C1287">
      <w:pPr>
        <w:pStyle w:val="ListParagraph"/>
        <w:numPr>
          <w:ilvl w:val="0"/>
          <w:numId w:val="16"/>
        </w:numPr>
      </w:pPr>
      <w:r>
        <w:t xml:space="preserve">Status - </w:t>
      </w:r>
      <w:r w:rsidRPr="0095459F">
        <w:t xml:space="preserve">Filter </w:t>
      </w:r>
      <w:r>
        <w:t>by Request status</w:t>
      </w:r>
      <w:r w:rsidR="00226D2F">
        <w:t>.</w:t>
      </w:r>
    </w:p>
    <w:p w14:paraId="408378DB" w14:textId="02A044F9" w:rsidR="00226D2F" w:rsidRDefault="008C1287" w:rsidP="008C1287">
      <w:pPr>
        <w:pStyle w:val="ListParagraph"/>
        <w:numPr>
          <w:ilvl w:val="0"/>
          <w:numId w:val="16"/>
        </w:numPr>
      </w:pPr>
      <w:r>
        <w:t>Request Risk –</w:t>
      </w:r>
      <w:r w:rsidR="00226D2F">
        <w:t xml:space="preserve"> This filter </w:t>
      </w:r>
      <w:r w:rsidR="003F3586">
        <w:t xml:space="preserve">provides </w:t>
      </w:r>
      <w:r>
        <w:t xml:space="preserve">the user </w:t>
      </w:r>
      <w:r w:rsidR="00226D2F">
        <w:t xml:space="preserve">only requests under </w:t>
      </w:r>
      <w:r w:rsidR="003F3586">
        <w:t xml:space="preserve">the </w:t>
      </w:r>
      <w:r w:rsidR="00226D2F">
        <w:t>risk of missing the overall request SLA.</w:t>
      </w:r>
    </w:p>
    <w:p w14:paraId="31FDCD15" w14:textId="7EA1D8C2" w:rsidR="008C1287" w:rsidRDefault="00226D2F" w:rsidP="008C1287">
      <w:pPr>
        <w:pStyle w:val="ListParagraph"/>
        <w:numPr>
          <w:ilvl w:val="0"/>
          <w:numId w:val="16"/>
        </w:numPr>
      </w:pPr>
      <w:r>
        <w:t>Request ID – search for a specific Request.</w:t>
      </w:r>
      <w:r w:rsidR="008C1287">
        <w:t xml:space="preserve"> </w:t>
      </w:r>
    </w:p>
    <w:p w14:paraId="74B11AB5" w14:textId="5982B336" w:rsidR="008C1287" w:rsidRDefault="006844C3" w:rsidP="008C1287">
      <w:r>
        <w:t>The Request List table presents the following information</w:t>
      </w:r>
      <w:r w:rsidR="003F3586">
        <w:t>.</w:t>
      </w:r>
    </w:p>
    <w:tbl>
      <w:tblPr>
        <w:tblStyle w:val="TableGridLight1"/>
        <w:tblW w:w="0" w:type="auto"/>
        <w:tblInd w:w="720" w:type="dxa"/>
        <w:tblLook w:val="04A0" w:firstRow="1" w:lastRow="0" w:firstColumn="1" w:lastColumn="0" w:noHBand="0" w:noVBand="1"/>
      </w:tblPr>
      <w:tblGrid>
        <w:gridCol w:w="1543"/>
        <w:gridCol w:w="6378"/>
      </w:tblGrid>
      <w:tr w:rsidR="006844C3" w14:paraId="6334380D" w14:textId="77777777" w:rsidTr="3DD4AA2A">
        <w:trPr>
          <w:cnfStyle w:val="100000000000" w:firstRow="1" w:lastRow="0" w:firstColumn="0" w:lastColumn="0" w:oddVBand="0" w:evenVBand="0" w:oddHBand="0" w:evenHBand="0" w:firstRowFirstColumn="0" w:firstRowLastColumn="0" w:lastRowFirstColumn="0" w:lastRowLastColumn="0"/>
        </w:trPr>
        <w:tc>
          <w:tcPr>
            <w:tcW w:w="1543" w:type="dxa"/>
          </w:tcPr>
          <w:p w14:paraId="37213D63" w14:textId="77777777" w:rsidR="006844C3" w:rsidRDefault="006844C3" w:rsidP="00DD2170">
            <w:pPr>
              <w:ind w:left="0"/>
            </w:pPr>
            <w:r>
              <w:t>Field</w:t>
            </w:r>
          </w:p>
        </w:tc>
        <w:tc>
          <w:tcPr>
            <w:tcW w:w="6378" w:type="dxa"/>
          </w:tcPr>
          <w:p w14:paraId="113CC3E7" w14:textId="77777777" w:rsidR="006844C3" w:rsidRDefault="006844C3" w:rsidP="00DD2170">
            <w:pPr>
              <w:ind w:left="0"/>
            </w:pPr>
            <w:r>
              <w:t>Description</w:t>
            </w:r>
          </w:p>
        </w:tc>
      </w:tr>
      <w:tr w:rsidR="006844C3" w14:paraId="3E4D67F4" w14:textId="77777777" w:rsidTr="3DD4AA2A">
        <w:tc>
          <w:tcPr>
            <w:tcW w:w="1543" w:type="dxa"/>
          </w:tcPr>
          <w:p w14:paraId="65574155" w14:textId="77777777" w:rsidR="006844C3" w:rsidRDefault="006844C3" w:rsidP="00DD2170">
            <w:pPr>
              <w:ind w:left="0"/>
              <w:jc w:val="left"/>
            </w:pPr>
            <w:r>
              <w:t>Request ID</w:t>
            </w:r>
          </w:p>
        </w:tc>
        <w:tc>
          <w:tcPr>
            <w:tcW w:w="6378" w:type="dxa"/>
          </w:tcPr>
          <w:p w14:paraId="5F724852" w14:textId="77777777" w:rsidR="006844C3" w:rsidRDefault="006844C3" w:rsidP="00DD2170">
            <w:pPr>
              <w:ind w:left="0"/>
            </w:pPr>
            <w:r>
              <w:t>The unique identification of the request.</w:t>
            </w:r>
          </w:p>
        </w:tc>
      </w:tr>
      <w:tr w:rsidR="006844C3" w14:paraId="3126EA64" w14:textId="77777777" w:rsidTr="3DD4AA2A">
        <w:tc>
          <w:tcPr>
            <w:tcW w:w="1543" w:type="dxa"/>
          </w:tcPr>
          <w:p w14:paraId="3A99C047" w14:textId="225408A8" w:rsidR="006844C3" w:rsidRDefault="00043123" w:rsidP="00DD2170">
            <w:pPr>
              <w:ind w:left="0"/>
              <w:jc w:val="left"/>
            </w:pPr>
            <w:r>
              <w:t>Type</w:t>
            </w:r>
          </w:p>
        </w:tc>
        <w:tc>
          <w:tcPr>
            <w:tcW w:w="6378" w:type="dxa"/>
          </w:tcPr>
          <w:p w14:paraId="377225F5" w14:textId="512E4568" w:rsidR="006844C3" w:rsidRDefault="00043123" w:rsidP="00DD2170">
            <w:pPr>
              <w:ind w:left="0"/>
            </w:pPr>
            <w:r>
              <w:t xml:space="preserve">The </w:t>
            </w:r>
            <w:r w:rsidR="00627CEB">
              <w:t>Activity</w:t>
            </w:r>
            <w:r>
              <w:t xml:space="preserve"> that this Request </w:t>
            </w:r>
            <w:r w:rsidR="00386B83">
              <w:t>executes</w:t>
            </w:r>
            <w:r>
              <w:t xml:space="preserve">. </w:t>
            </w:r>
          </w:p>
        </w:tc>
      </w:tr>
      <w:tr w:rsidR="006844C3" w14:paraId="621AF55A" w14:textId="77777777" w:rsidTr="3DD4AA2A">
        <w:tc>
          <w:tcPr>
            <w:tcW w:w="1543" w:type="dxa"/>
          </w:tcPr>
          <w:p w14:paraId="3CFAD59F" w14:textId="1B443CDC" w:rsidR="006844C3" w:rsidRDefault="00043123" w:rsidP="00DD2170">
            <w:pPr>
              <w:ind w:left="0"/>
              <w:jc w:val="left"/>
            </w:pPr>
            <w:r>
              <w:t>Regulation</w:t>
            </w:r>
          </w:p>
        </w:tc>
        <w:tc>
          <w:tcPr>
            <w:tcW w:w="6378" w:type="dxa"/>
          </w:tcPr>
          <w:p w14:paraId="7DE1FFB0" w14:textId="623F726A" w:rsidR="006844C3" w:rsidRDefault="00043123" w:rsidP="00DD2170">
            <w:pPr>
              <w:ind w:left="0"/>
            </w:pPr>
            <w:r>
              <w:t>The Regulation</w:t>
            </w:r>
            <w:r w:rsidR="003F3586">
              <w:t xml:space="preserve"> for which the request was created. </w:t>
            </w:r>
            <w:r>
              <w:t xml:space="preserve"> </w:t>
            </w:r>
          </w:p>
        </w:tc>
      </w:tr>
      <w:tr w:rsidR="006844C3" w14:paraId="31412FE3" w14:textId="77777777" w:rsidTr="3DD4AA2A">
        <w:tc>
          <w:tcPr>
            <w:tcW w:w="1543" w:type="dxa"/>
          </w:tcPr>
          <w:p w14:paraId="3F43659F" w14:textId="100C50EA" w:rsidR="006844C3" w:rsidRDefault="00043123" w:rsidP="00043123">
            <w:pPr>
              <w:ind w:left="0"/>
              <w:jc w:val="left"/>
            </w:pPr>
            <w:r>
              <w:t>Risk/</w:t>
            </w:r>
            <w:r w:rsidR="006844C3">
              <w:t>Status</w:t>
            </w:r>
          </w:p>
        </w:tc>
        <w:tc>
          <w:tcPr>
            <w:tcW w:w="6378" w:type="dxa"/>
          </w:tcPr>
          <w:p w14:paraId="179E5C22" w14:textId="69CC8A9C" w:rsidR="006844C3" w:rsidRDefault="1CB8BCB1" w:rsidP="00DD2170">
            <w:pPr>
              <w:ind w:left="0"/>
            </w:pPr>
            <w:r>
              <w:t xml:space="preserve">This fields </w:t>
            </w:r>
            <w:r w:rsidR="46EF8950">
              <w:t>includes both t</w:t>
            </w:r>
            <w:r w:rsidR="006844C3">
              <w:t>he Request status</w:t>
            </w:r>
            <w:r w:rsidR="46EF8950">
              <w:t xml:space="preserve"> </w:t>
            </w:r>
            <w:r w:rsidR="003F3586">
              <w:t>and</w:t>
            </w:r>
            <w:r w:rsidR="46EF8950">
              <w:t xml:space="preserve"> an indication </w:t>
            </w:r>
            <w:r w:rsidR="6853222A">
              <w:t xml:space="preserve">when </w:t>
            </w:r>
            <w:r w:rsidR="46EF8950">
              <w:t>the request is under any type of risk</w:t>
            </w:r>
            <w:r w:rsidR="006844C3">
              <w:t>.</w:t>
            </w:r>
            <w:r w:rsidR="46EF8950">
              <w:t xml:space="preserve"> Th</w:t>
            </w:r>
            <w:r w:rsidR="003F3586">
              <w:t xml:space="preserve">e Request </w:t>
            </w:r>
            <w:r w:rsidR="000701AC">
              <w:t>status is</w:t>
            </w:r>
            <w:r w:rsidR="46EF8950">
              <w:t xml:space="preserve"> presented with the </w:t>
            </w:r>
            <w:r w:rsidR="7ADC289B">
              <w:t>colored circle on the left side of the statu</w:t>
            </w:r>
            <w:r w:rsidR="6853222A">
              <w:t>s; the</w:t>
            </w:r>
            <w:r w:rsidR="004C49DA">
              <w:t xml:space="preserve"> </w:t>
            </w:r>
            <w:r w:rsidR="7ADC289B">
              <w:t xml:space="preserve">Red color indicates the Request </w:t>
            </w:r>
            <w:r w:rsidR="00A8250D">
              <w:t xml:space="preserve">and its associated tasks are </w:t>
            </w:r>
            <w:r w:rsidR="7ADC289B">
              <w:t>past due.</w:t>
            </w:r>
            <w:r w:rsidR="1AE9C5B4">
              <w:t xml:space="preserve"> Green indicates the Request is on track</w:t>
            </w:r>
            <w:r w:rsidR="00A8250D">
              <w:t xml:space="preserve"> to its scheduled completion date</w:t>
            </w:r>
            <w:r w:rsidR="1AE9C5B4">
              <w:t>.</w:t>
            </w:r>
            <w:r w:rsidR="7ADC289B">
              <w:t xml:space="preserve"> </w:t>
            </w:r>
          </w:p>
        </w:tc>
      </w:tr>
      <w:tr w:rsidR="006844C3" w14:paraId="5633BD3F" w14:textId="77777777" w:rsidTr="3DD4AA2A">
        <w:tc>
          <w:tcPr>
            <w:tcW w:w="1543" w:type="dxa"/>
          </w:tcPr>
          <w:p w14:paraId="2CD6DF66" w14:textId="77777777" w:rsidR="006844C3" w:rsidRDefault="006844C3" w:rsidP="00DD2170">
            <w:pPr>
              <w:ind w:left="0"/>
              <w:jc w:val="left"/>
            </w:pPr>
            <w:r>
              <w:t>Created on</w:t>
            </w:r>
          </w:p>
        </w:tc>
        <w:tc>
          <w:tcPr>
            <w:tcW w:w="6378" w:type="dxa"/>
          </w:tcPr>
          <w:p w14:paraId="4A450DEB" w14:textId="7CF2613D" w:rsidR="006844C3" w:rsidRDefault="006844C3" w:rsidP="00DD2170">
            <w:pPr>
              <w:ind w:left="0"/>
            </w:pPr>
            <w:r>
              <w:t>The date and time the Request was submitted.</w:t>
            </w:r>
          </w:p>
        </w:tc>
      </w:tr>
      <w:tr w:rsidR="006844C3" w14:paraId="143B8C8B" w14:textId="77777777" w:rsidTr="3DD4AA2A">
        <w:tc>
          <w:tcPr>
            <w:tcW w:w="1543" w:type="dxa"/>
          </w:tcPr>
          <w:p w14:paraId="4E0693F2" w14:textId="1BA9E08F" w:rsidR="006844C3" w:rsidRDefault="002E7571" w:rsidP="00DD2170">
            <w:pPr>
              <w:ind w:left="0"/>
              <w:jc w:val="left"/>
            </w:pPr>
            <w:r>
              <w:t>Due date</w:t>
            </w:r>
          </w:p>
        </w:tc>
        <w:tc>
          <w:tcPr>
            <w:tcW w:w="6378" w:type="dxa"/>
          </w:tcPr>
          <w:p w14:paraId="6D669A54" w14:textId="77297BF9" w:rsidR="006844C3" w:rsidRDefault="006844C3" w:rsidP="00DD2170">
            <w:pPr>
              <w:ind w:left="0"/>
            </w:pPr>
            <w:r>
              <w:t xml:space="preserve">The </w:t>
            </w:r>
            <w:r w:rsidR="002E7571">
              <w:t>expected completion date</w:t>
            </w:r>
            <w:r>
              <w:t xml:space="preserve"> based on the Request creation date and the </w:t>
            </w:r>
            <w:r w:rsidR="00627CEB">
              <w:t>Activity</w:t>
            </w:r>
            <w:r>
              <w:t xml:space="preserve"> SLA. </w:t>
            </w:r>
          </w:p>
        </w:tc>
      </w:tr>
      <w:tr w:rsidR="006844C3" w14:paraId="128F7552" w14:textId="77777777" w:rsidTr="3DD4AA2A">
        <w:tc>
          <w:tcPr>
            <w:tcW w:w="1543" w:type="dxa"/>
          </w:tcPr>
          <w:p w14:paraId="4B8B6612" w14:textId="77777777" w:rsidR="006844C3" w:rsidRDefault="006844C3" w:rsidP="00DD2170">
            <w:pPr>
              <w:ind w:left="0"/>
              <w:jc w:val="left"/>
            </w:pPr>
            <w:r>
              <w:t>Extended</w:t>
            </w:r>
          </w:p>
        </w:tc>
        <w:tc>
          <w:tcPr>
            <w:tcW w:w="6378" w:type="dxa"/>
          </w:tcPr>
          <w:p w14:paraId="3DD79582" w14:textId="562B728A" w:rsidR="006844C3" w:rsidRDefault="006844C3" w:rsidP="00DD2170">
            <w:pPr>
              <w:ind w:left="0"/>
            </w:pPr>
            <w:r>
              <w:t xml:space="preserve">Indicates if the Request SLA was extended. The values are </w:t>
            </w:r>
            <w:r w:rsidR="00B53911">
              <w:t>Yes/No</w:t>
            </w:r>
            <w:r>
              <w:t xml:space="preserve">. </w:t>
            </w:r>
          </w:p>
        </w:tc>
      </w:tr>
    </w:tbl>
    <w:p w14:paraId="01A5224B" w14:textId="77777777" w:rsidR="006844C3" w:rsidRPr="008C1287" w:rsidRDefault="006844C3" w:rsidP="008C1287"/>
    <w:p w14:paraId="16089323" w14:textId="3657D19F" w:rsidR="00C2282B" w:rsidRDefault="00C2282B" w:rsidP="00C2282B">
      <w:pPr>
        <w:pStyle w:val="Heading2"/>
      </w:pPr>
      <w:bookmarkStart w:id="186" w:name="_Toc63415288"/>
      <w:r>
        <w:t>Case Owner Request Details</w:t>
      </w:r>
      <w:bookmarkEnd w:id="186"/>
    </w:p>
    <w:p w14:paraId="7B44F33B" w14:textId="1573F553" w:rsidR="003A7A75" w:rsidRDefault="000E70B0" w:rsidP="003A7A75">
      <w:r>
        <w:t xml:space="preserve">From the Requests List screen, the case owner </w:t>
      </w:r>
      <w:r w:rsidR="00A8250D">
        <w:t>selects</w:t>
      </w:r>
      <w:r>
        <w:t xml:space="preserve"> the row of a </w:t>
      </w:r>
      <w:r w:rsidR="00A8250D">
        <w:t xml:space="preserve">particular </w:t>
      </w:r>
      <w:r w:rsidR="003A7A75">
        <w:t>Request to open the</w:t>
      </w:r>
      <w:r w:rsidR="005D105F">
        <w:t xml:space="preserve"> corresponding</w:t>
      </w:r>
      <w:r w:rsidR="003A7A75">
        <w:t xml:space="preserve"> Request Details Screen</w:t>
      </w:r>
    </w:p>
    <w:p w14:paraId="2B286626" w14:textId="77777777" w:rsidR="00DD1514" w:rsidRDefault="45DC25D0">
      <w:pPr>
        <w:keepNext/>
      </w:pPr>
      <w:r>
        <w:rPr>
          <w:noProof/>
        </w:rPr>
        <w:lastRenderedPageBreak/>
        <w:drawing>
          <wp:inline distT="0" distB="0" distL="0" distR="0" wp14:anchorId="1172E7E7" wp14:editId="0D8D6B09">
            <wp:extent cx="5470768" cy="3152706"/>
            <wp:effectExtent l="0" t="0" r="3175" b="0"/>
            <wp:docPr id="191239247" name="Picture 1912392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47"/>
                    <pic:cNvPicPr/>
                  </pic:nvPicPr>
                  <pic:blipFill>
                    <a:blip r:embed="rId91">
                      <a:extLst>
                        <a:ext uri="{28A0092B-C50C-407E-A947-70E740481C1C}">
                          <a14:useLocalDpi xmlns:a14="http://schemas.microsoft.com/office/drawing/2010/main" val="0"/>
                        </a:ext>
                      </a:extLst>
                    </a:blip>
                    <a:stretch>
                      <a:fillRect/>
                    </a:stretch>
                  </pic:blipFill>
                  <pic:spPr>
                    <a:xfrm>
                      <a:off x="0" y="0"/>
                      <a:ext cx="5470768" cy="3152706"/>
                    </a:xfrm>
                    <a:prstGeom prst="rect">
                      <a:avLst/>
                    </a:prstGeom>
                  </pic:spPr>
                </pic:pic>
              </a:graphicData>
            </a:graphic>
          </wp:inline>
        </w:drawing>
      </w:r>
    </w:p>
    <w:p w14:paraId="409239C2" w14:textId="7BFCEDEF" w:rsidR="004D4F4E" w:rsidRDefault="00DD1514" w:rsidP="00B2495B">
      <w:pPr>
        <w:pStyle w:val="Caption"/>
      </w:pPr>
      <w:bookmarkStart w:id="187" w:name="_Toc63416241"/>
      <w:r>
        <w:t xml:space="preserve">Figure </w:t>
      </w:r>
      <w:r w:rsidR="004F4865">
        <w:fldChar w:fldCharType="begin"/>
      </w:r>
      <w:r w:rsidR="004F4865">
        <w:instrText xml:space="preserve"> SEQ Figure \* ARABIC </w:instrText>
      </w:r>
      <w:r w:rsidR="004F4865">
        <w:fldChar w:fldCharType="separate"/>
      </w:r>
      <w:r w:rsidR="00B65864">
        <w:rPr>
          <w:noProof/>
        </w:rPr>
        <w:t>51</w:t>
      </w:r>
      <w:r w:rsidR="004F4865">
        <w:rPr>
          <w:noProof/>
        </w:rPr>
        <w:fldChar w:fldCharType="end"/>
      </w:r>
      <w:r w:rsidRPr="00B2495B">
        <w:rPr>
          <w:color w:val="auto"/>
        </w:rPr>
        <w:t>.</w:t>
      </w:r>
      <w:r>
        <w:t xml:space="preserve"> Case Owner Request Details</w:t>
      </w:r>
      <w:bookmarkEnd w:id="187"/>
    </w:p>
    <w:p w14:paraId="4AE65E98" w14:textId="268493B1" w:rsidR="004D4F4E" w:rsidRDefault="004001C2" w:rsidP="004D4F4E">
      <w:r>
        <w:t>Th</w:t>
      </w:r>
      <w:r w:rsidR="00E7793F">
        <w:t xml:space="preserve">e </w:t>
      </w:r>
      <w:r>
        <w:t>Case Owner</w:t>
      </w:r>
      <w:r w:rsidR="00E7793F">
        <w:t xml:space="preserve"> reviews all request details. </w:t>
      </w:r>
    </w:p>
    <w:p w14:paraId="4DC58D8D" w14:textId="1B28F0F6" w:rsidR="00FE579A" w:rsidRDefault="00E7793F" w:rsidP="004D4F4E">
      <w:r>
        <w:t>T</w:t>
      </w:r>
      <w:r w:rsidR="00FE579A">
        <w:t>he</w:t>
      </w:r>
      <w:r w:rsidR="00F177A5">
        <w:t xml:space="preserve"> </w:t>
      </w:r>
      <w:r w:rsidR="00FE579A">
        <w:t>upper part of the screen</w:t>
      </w:r>
      <w:r>
        <w:t xml:space="preserve"> displays</w:t>
      </w:r>
      <w:r w:rsidR="00FE579A">
        <w:t xml:space="preserve"> </w:t>
      </w:r>
      <w:r w:rsidR="000C0916">
        <w:t xml:space="preserve">general information about the </w:t>
      </w:r>
      <w:r w:rsidR="004779B5">
        <w:t>Request,</w:t>
      </w:r>
      <w:r w:rsidR="00DA5807">
        <w:t xml:space="preserve"> heading information and Request stages, respectively</w:t>
      </w:r>
      <w:r>
        <w:t>.</w:t>
      </w:r>
      <w:r w:rsidR="000C0916">
        <w:t xml:space="preserve"> </w:t>
      </w:r>
    </w:p>
    <w:p w14:paraId="03FA6DF0" w14:textId="77777777" w:rsidR="00DD1514" w:rsidRDefault="0C2D3C6F" w:rsidP="00B2495B">
      <w:pPr>
        <w:keepNext/>
      </w:pPr>
      <w:r>
        <w:rPr>
          <w:noProof/>
        </w:rPr>
        <w:drawing>
          <wp:inline distT="0" distB="0" distL="0" distR="0" wp14:anchorId="72849BF9" wp14:editId="7C1BE6CE">
            <wp:extent cx="5326604" cy="554854"/>
            <wp:effectExtent l="0" t="0" r="0" b="4445"/>
            <wp:docPr id="16062183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92">
                      <a:extLst>
                        <a:ext uri="{28A0092B-C50C-407E-A947-70E740481C1C}">
                          <a14:useLocalDpi xmlns:a14="http://schemas.microsoft.com/office/drawing/2010/main" val="0"/>
                        </a:ext>
                      </a:extLst>
                    </a:blip>
                    <a:stretch>
                      <a:fillRect/>
                    </a:stretch>
                  </pic:blipFill>
                  <pic:spPr>
                    <a:xfrm>
                      <a:off x="0" y="0"/>
                      <a:ext cx="5326604" cy="554854"/>
                    </a:xfrm>
                    <a:prstGeom prst="rect">
                      <a:avLst/>
                    </a:prstGeom>
                  </pic:spPr>
                </pic:pic>
              </a:graphicData>
            </a:graphic>
          </wp:inline>
        </w:drawing>
      </w:r>
    </w:p>
    <w:p w14:paraId="018A3536" w14:textId="3140F6D7" w:rsidR="000C0916" w:rsidRDefault="00DD1514" w:rsidP="00B2495B">
      <w:pPr>
        <w:pStyle w:val="Caption"/>
      </w:pPr>
      <w:bookmarkStart w:id="188" w:name="_Toc63416242"/>
      <w:r>
        <w:t xml:space="preserve">Figure </w:t>
      </w:r>
      <w:r w:rsidR="004F4865">
        <w:fldChar w:fldCharType="begin"/>
      </w:r>
      <w:r w:rsidR="004F4865">
        <w:instrText xml:space="preserve"> SEQ Figure \* ARABIC </w:instrText>
      </w:r>
      <w:r w:rsidR="004F4865">
        <w:fldChar w:fldCharType="separate"/>
      </w:r>
      <w:r w:rsidR="00B65864">
        <w:rPr>
          <w:noProof/>
        </w:rPr>
        <w:t>52</w:t>
      </w:r>
      <w:r w:rsidR="004F4865">
        <w:rPr>
          <w:noProof/>
        </w:rPr>
        <w:fldChar w:fldCharType="end"/>
      </w:r>
      <w:r>
        <w:t>. Case Owner General Information for Request Example</w:t>
      </w:r>
      <w:bookmarkEnd w:id="188"/>
    </w:p>
    <w:p w14:paraId="16AEE478" w14:textId="77777777" w:rsidR="00804526" w:rsidRDefault="706D8B7C" w:rsidP="00B2495B">
      <w:pPr>
        <w:keepNext/>
      </w:pPr>
      <w:r>
        <w:rPr>
          <w:noProof/>
        </w:rPr>
        <w:drawing>
          <wp:inline distT="0" distB="0" distL="0" distR="0" wp14:anchorId="0A5A76CD" wp14:editId="02C33D10">
            <wp:extent cx="5326380" cy="260059"/>
            <wp:effectExtent l="0" t="0" r="0" b="0"/>
            <wp:docPr id="17280067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93">
                      <a:extLst>
                        <a:ext uri="{28A0092B-C50C-407E-A947-70E740481C1C}">
                          <a14:useLocalDpi xmlns:a14="http://schemas.microsoft.com/office/drawing/2010/main" val="0"/>
                        </a:ext>
                      </a:extLst>
                    </a:blip>
                    <a:stretch>
                      <a:fillRect/>
                    </a:stretch>
                  </pic:blipFill>
                  <pic:spPr>
                    <a:xfrm>
                      <a:off x="0" y="0"/>
                      <a:ext cx="5326380" cy="260059"/>
                    </a:xfrm>
                    <a:prstGeom prst="rect">
                      <a:avLst/>
                    </a:prstGeom>
                  </pic:spPr>
                </pic:pic>
              </a:graphicData>
            </a:graphic>
          </wp:inline>
        </w:drawing>
      </w:r>
    </w:p>
    <w:p w14:paraId="6518F0CE" w14:textId="244A6A41" w:rsidR="00D11BF7" w:rsidRDefault="00804526" w:rsidP="00B2495B">
      <w:pPr>
        <w:pStyle w:val="Caption"/>
      </w:pPr>
      <w:bookmarkStart w:id="189" w:name="_Toc63416243"/>
      <w:r>
        <w:t xml:space="preserve">Figure </w:t>
      </w:r>
      <w:r w:rsidR="004F4865">
        <w:fldChar w:fldCharType="begin"/>
      </w:r>
      <w:r w:rsidR="004F4865">
        <w:instrText xml:space="preserve"> SEQ Figure \* ARABIC </w:instrText>
      </w:r>
      <w:r w:rsidR="004F4865">
        <w:fldChar w:fldCharType="separate"/>
      </w:r>
      <w:r w:rsidR="00B65864">
        <w:rPr>
          <w:noProof/>
        </w:rPr>
        <w:t>53</w:t>
      </w:r>
      <w:r w:rsidR="004F4865">
        <w:rPr>
          <w:noProof/>
        </w:rPr>
        <w:fldChar w:fldCharType="end"/>
      </w:r>
      <w:r>
        <w:t>. Case Owner View of Stages of Request</w:t>
      </w:r>
      <w:bookmarkEnd w:id="189"/>
    </w:p>
    <w:p w14:paraId="08A44DD4" w14:textId="254E3F85" w:rsidR="004F56F8" w:rsidRDefault="00DA5807" w:rsidP="004D4F4E">
      <w:r>
        <w:t xml:space="preserve">Completed </w:t>
      </w:r>
      <w:r w:rsidR="004E497F">
        <w:t>Stage</w:t>
      </w:r>
      <w:r w:rsidR="004F56F8">
        <w:t xml:space="preserve">s </w:t>
      </w:r>
      <w:r>
        <w:t xml:space="preserve">are shown </w:t>
      </w:r>
      <w:r w:rsidR="004F56F8">
        <w:t xml:space="preserve">in green. The current </w:t>
      </w:r>
      <w:r w:rsidR="004E497F">
        <w:t>Stage</w:t>
      </w:r>
      <w:r w:rsidR="004F56F8">
        <w:t xml:space="preserve"> is presented in blue</w:t>
      </w:r>
      <w:r w:rsidR="003F36D6">
        <w:t xml:space="preserve"> when on track towards completion. When the Stage is not on track, it is shown in </w:t>
      </w:r>
      <w:r w:rsidR="00AB14D4">
        <w:t xml:space="preserve">red </w:t>
      </w:r>
      <w:r w:rsidR="003F36D6">
        <w:t xml:space="preserve">signifying </w:t>
      </w:r>
      <w:r w:rsidR="00AB14D4">
        <w:t>past due. F</w:t>
      </w:r>
      <w:r w:rsidR="004F56F8">
        <w:t xml:space="preserve">uture </w:t>
      </w:r>
      <w:r w:rsidR="004E497F">
        <w:t>Stage</w:t>
      </w:r>
      <w:r w:rsidR="004F56F8">
        <w:t>s</w:t>
      </w:r>
      <w:r w:rsidR="00AB14D4">
        <w:t xml:space="preserve"> </w:t>
      </w:r>
      <w:r w:rsidR="003F36D6">
        <w:t xml:space="preserve">to be processed </w:t>
      </w:r>
      <w:r w:rsidR="00AB14D4">
        <w:t>appear</w:t>
      </w:r>
      <w:r w:rsidR="004F56F8">
        <w:t xml:space="preserve"> in grey. </w:t>
      </w:r>
    </w:p>
    <w:p w14:paraId="17B0254D" w14:textId="6EE90303" w:rsidR="00AF5C9A" w:rsidRDefault="00AF5C9A" w:rsidP="004D4F4E">
      <w:r>
        <w:t xml:space="preserve">The number of </w:t>
      </w:r>
      <w:r w:rsidR="00C81F4E">
        <w:t>T</w:t>
      </w:r>
      <w:r>
        <w:t xml:space="preserve">asks </w:t>
      </w:r>
      <w:r w:rsidR="00C81F4E">
        <w:t xml:space="preserve">in the </w:t>
      </w:r>
      <w:r w:rsidR="004E497F">
        <w:t>Stage</w:t>
      </w:r>
      <w:r w:rsidR="00C81F4E">
        <w:t xml:space="preserve"> i</w:t>
      </w:r>
      <w:r>
        <w:t xml:space="preserve">s </w:t>
      </w:r>
      <w:r w:rsidR="003F36D6">
        <w:t xml:space="preserve">displayed </w:t>
      </w:r>
      <w:r>
        <w:t xml:space="preserve">on top of every </w:t>
      </w:r>
      <w:r w:rsidR="004E497F">
        <w:t>stage</w:t>
      </w:r>
      <w:r>
        <w:t xml:space="preserve">. If a </w:t>
      </w:r>
      <w:r w:rsidR="004E497F">
        <w:t>Stage</w:t>
      </w:r>
      <w:r>
        <w:t xml:space="preserve"> includes a</w:t>
      </w:r>
      <w:r w:rsidR="003F36D6">
        <w:t>n overdue</w:t>
      </w:r>
      <w:r>
        <w:t xml:space="preserve"> Task, the</w:t>
      </w:r>
      <w:r w:rsidR="00C81F4E">
        <w:t xml:space="preserve">n the Tasks count is </w:t>
      </w:r>
      <w:r w:rsidR="007C21CC">
        <w:t xml:space="preserve">shown </w:t>
      </w:r>
      <w:r w:rsidR="00C81F4E">
        <w:t>in red.</w:t>
      </w:r>
    </w:p>
    <w:p w14:paraId="282667FB" w14:textId="300AA6B2" w:rsidR="00015E32" w:rsidRDefault="00015E32" w:rsidP="004D4F4E">
      <w:r>
        <w:t xml:space="preserve">The Case Owner can navigate </w:t>
      </w:r>
      <w:r w:rsidR="00654DC5">
        <w:t>between</w:t>
      </w:r>
      <w:r>
        <w:t xml:space="preserve"> the </w:t>
      </w:r>
      <w:r w:rsidR="004E497F">
        <w:t>stage</w:t>
      </w:r>
      <w:r>
        <w:t xml:space="preserve">s by clicking on the </w:t>
      </w:r>
      <w:r w:rsidR="004E497F">
        <w:t>Stage</w:t>
      </w:r>
      <w:r>
        <w:t xml:space="preserve"> section in th</w:t>
      </w:r>
      <w:r w:rsidR="007C21CC">
        <w:t>e presented</w:t>
      </w:r>
      <w:r>
        <w:t xml:space="preserve"> chart. Navigating to </w:t>
      </w:r>
      <w:r w:rsidR="007C21CC">
        <w:t>a particular</w:t>
      </w:r>
      <w:r>
        <w:t xml:space="preserve"> </w:t>
      </w:r>
      <w:r w:rsidR="004E497F">
        <w:t>stage</w:t>
      </w:r>
      <w:r>
        <w:t xml:space="preserve"> present</w:t>
      </w:r>
      <w:r w:rsidR="007C21CC">
        <w:t>s</w:t>
      </w:r>
      <w:r>
        <w:t xml:space="preserve"> only th</w:t>
      </w:r>
      <w:r w:rsidR="007C21CC">
        <w:t>ose</w:t>
      </w:r>
      <w:r>
        <w:t xml:space="preserve"> tasks </w:t>
      </w:r>
      <w:r w:rsidR="007C21CC">
        <w:t xml:space="preserve">made a part of </w:t>
      </w:r>
      <w:r>
        <w:t xml:space="preserve">the </w:t>
      </w:r>
      <w:r w:rsidR="004E497F">
        <w:t>Stage</w:t>
      </w:r>
      <w:r>
        <w:t xml:space="preserve">. The view of all Tasks can be restored by </w:t>
      </w:r>
      <w:r w:rsidR="007C21CC">
        <w:t xml:space="preserve">selecting </w:t>
      </w:r>
      <w:r>
        <w:t xml:space="preserve">the “Show Tasks for All </w:t>
      </w:r>
      <w:r w:rsidR="004E497F">
        <w:t>Stage</w:t>
      </w:r>
      <w:r>
        <w:t xml:space="preserve">s” button. </w:t>
      </w:r>
    </w:p>
    <w:p w14:paraId="6612AEF1" w14:textId="6D6363F5" w:rsidR="00302A0C" w:rsidRDefault="00302A0C" w:rsidP="004D4F4E">
      <w:r>
        <w:t>At the bottom of the screen, the list of Tasks is presented:</w:t>
      </w:r>
    </w:p>
    <w:p w14:paraId="6CA7C7F1" w14:textId="77777777" w:rsidR="00804526" w:rsidRDefault="000D2CBB">
      <w:pPr>
        <w:keepNext/>
      </w:pPr>
      <w:r>
        <w:rPr>
          <w:noProof/>
        </w:rPr>
        <w:lastRenderedPageBreak/>
        <w:drawing>
          <wp:inline distT="0" distB="0" distL="0" distR="0" wp14:anchorId="6DB6108C" wp14:editId="3A1A11F7">
            <wp:extent cx="5502032" cy="2095004"/>
            <wp:effectExtent l="0" t="0" r="0" b="635"/>
            <wp:docPr id="191239248" name="Picture 191239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48"/>
                    <pic:cNvPicPr/>
                  </pic:nvPicPr>
                  <pic:blipFill>
                    <a:blip r:embed="rId94">
                      <a:extLst>
                        <a:ext uri="{28A0092B-C50C-407E-A947-70E740481C1C}">
                          <a14:useLocalDpi xmlns:a14="http://schemas.microsoft.com/office/drawing/2010/main" val="0"/>
                        </a:ext>
                      </a:extLst>
                    </a:blip>
                    <a:stretch>
                      <a:fillRect/>
                    </a:stretch>
                  </pic:blipFill>
                  <pic:spPr>
                    <a:xfrm>
                      <a:off x="0" y="0"/>
                      <a:ext cx="5502032" cy="2095004"/>
                    </a:xfrm>
                    <a:prstGeom prst="rect">
                      <a:avLst/>
                    </a:prstGeom>
                  </pic:spPr>
                </pic:pic>
              </a:graphicData>
            </a:graphic>
          </wp:inline>
        </w:drawing>
      </w:r>
    </w:p>
    <w:p w14:paraId="7E3A4DD3" w14:textId="55DAF26A" w:rsidR="3DD4AA2A" w:rsidRDefault="00804526" w:rsidP="00B2495B">
      <w:pPr>
        <w:pStyle w:val="Caption"/>
      </w:pPr>
      <w:bookmarkStart w:id="190" w:name="_Toc63416244"/>
      <w:r>
        <w:t xml:space="preserve">Figure </w:t>
      </w:r>
      <w:r w:rsidR="004F4865">
        <w:fldChar w:fldCharType="begin"/>
      </w:r>
      <w:r w:rsidR="004F4865">
        <w:instrText xml:space="preserve"> SEQ Figure \* ARABIC </w:instrText>
      </w:r>
      <w:r w:rsidR="004F4865">
        <w:fldChar w:fldCharType="separate"/>
      </w:r>
      <w:r w:rsidR="00B65864">
        <w:rPr>
          <w:noProof/>
        </w:rPr>
        <w:t>54</w:t>
      </w:r>
      <w:r w:rsidR="004F4865">
        <w:rPr>
          <w:noProof/>
        </w:rPr>
        <w:fldChar w:fldCharType="end"/>
      </w:r>
      <w:r w:rsidRPr="00B2495B">
        <w:rPr>
          <w:color w:val="auto"/>
        </w:rPr>
        <w:t>.</w:t>
      </w:r>
      <w:r>
        <w:t xml:space="preserve"> Task List as Viewed by Case Owner</w:t>
      </w:r>
      <w:bookmarkEnd w:id="190"/>
    </w:p>
    <w:tbl>
      <w:tblPr>
        <w:tblStyle w:val="TableGridLight1"/>
        <w:tblW w:w="0" w:type="auto"/>
        <w:tblInd w:w="720" w:type="dxa"/>
        <w:tblLook w:val="04A0" w:firstRow="1" w:lastRow="0" w:firstColumn="1" w:lastColumn="0" w:noHBand="0" w:noVBand="1"/>
      </w:tblPr>
      <w:tblGrid>
        <w:gridCol w:w="1543"/>
        <w:gridCol w:w="6378"/>
      </w:tblGrid>
      <w:tr w:rsidR="000D2CBB" w14:paraId="0891F0B8" w14:textId="77777777" w:rsidTr="3DD4AA2A">
        <w:trPr>
          <w:cnfStyle w:val="100000000000" w:firstRow="1" w:lastRow="0" w:firstColumn="0" w:lastColumn="0" w:oddVBand="0" w:evenVBand="0" w:oddHBand="0" w:evenHBand="0" w:firstRowFirstColumn="0" w:firstRowLastColumn="0" w:lastRowFirstColumn="0" w:lastRowLastColumn="0"/>
        </w:trPr>
        <w:tc>
          <w:tcPr>
            <w:tcW w:w="1543" w:type="dxa"/>
          </w:tcPr>
          <w:p w14:paraId="128DD238" w14:textId="77777777" w:rsidR="000D2CBB" w:rsidRDefault="000D2CBB" w:rsidP="00DD2170">
            <w:pPr>
              <w:ind w:left="0"/>
            </w:pPr>
            <w:r>
              <w:t>Field</w:t>
            </w:r>
          </w:p>
        </w:tc>
        <w:tc>
          <w:tcPr>
            <w:tcW w:w="6378" w:type="dxa"/>
          </w:tcPr>
          <w:p w14:paraId="65C66EB5" w14:textId="77777777" w:rsidR="000D2CBB" w:rsidRDefault="000D2CBB" w:rsidP="00DD2170">
            <w:pPr>
              <w:ind w:left="0"/>
            </w:pPr>
            <w:r>
              <w:t>Description</w:t>
            </w:r>
          </w:p>
        </w:tc>
      </w:tr>
      <w:tr w:rsidR="000D2CBB" w14:paraId="4FF65C9C" w14:textId="77777777" w:rsidTr="3DD4AA2A">
        <w:tc>
          <w:tcPr>
            <w:tcW w:w="1543" w:type="dxa"/>
          </w:tcPr>
          <w:p w14:paraId="61CC89F3" w14:textId="70D6C0C7" w:rsidR="000D2CBB" w:rsidRDefault="000D2CBB" w:rsidP="00DD2170">
            <w:pPr>
              <w:ind w:left="0"/>
              <w:jc w:val="left"/>
            </w:pPr>
            <w:r>
              <w:t>Task Name</w:t>
            </w:r>
          </w:p>
        </w:tc>
        <w:tc>
          <w:tcPr>
            <w:tcW w:w="6378" w:type="dxa"/>
          </w:tcPr>
          <w:p w14:paraId="7ED51793" w14:textId="2BB02886" w:rsidR="000D2CBB" w:rsidRDefault="000D2CBB" w:rsidP="00DD2170">
            <w:pPr>
              <w:ind w:left="0"/>
            </w:pPr>
            <w:r>
              <w:t>The name</w:t>
            </w:r>
            <w:r w:rsidR="00D36C9D">
              <w:t xml:space="preserve"> description for </w:t>
            </w:r>
            <w:r>
              <w:t>the Task</w:t>
            </w:r>
            <w:r w:rsidR="00E0090E">
              <w:t>.</w:t>
            </w:r>
          </w:p>
        </w:tc>
      </w:tr>
      <w:tr w:rsidR="00BC09DF" w14:paraId="4743C6A6" w14:textId="77777777" w:rsidTr="3DD4AA2A">
        <w:tc>
          <w:tcPr>
            <w:tcW w:w="1543" w:type="dxa"/>
          </w:tcPr>
          <w:p w14:paraId="5FC50118" w14:textId="60C1EFE0" w:rsidR="00BC09DF" w:rsidRDefault="004E497F" w:rsidP="00DD2170">
            <w:pPr>
              <w:ind w:left="0"/>
              <w:jc w:val="left"/>
            </w:pPr>
            <w:r>
              <w:t>Stage</w:t>
            </w:r>
          </w:p>
        </w:tc>
        <w:tc>
          <w:tcPr>
            <w:tcW w:w="6378" w:type="dxa"/>
          </w:tcPr>
          <w:p w14:paraId="23C7E909" w14:textId="1C563FA7" w:rsidR="00BC09DF" w:rsidRDefault="00BC09DF" w:rsidP="00DD2170">
            <w:pPr>
              <w:ind w:left="0"/>
            </w:pPr>
            <w:r>
              <w:t xml:space="preserve">The </w:t>
            </w:r>
            <w:r w:rsidR="004E497F">
              <w:t>Stage</w:t>
            </w:r>
            <w:r>
              <w:t xml:space="preserve"> </w:t>
            </w:r>
            <w:r w:rsidR="00D36C9D">
              <w:t xml:space="preserve">for which this Task </w:t>
            </w:r>
            <w:del w:id="191" w:author="Adi Dinur" w:date="2021-02-10T11:56:00Z">
              <w:r w:rsidR="00D36C9D" w:rsidDel="005E7359">
                <w:delText>applies</w:delText>
              </w:r>
            </w:del>
            <w:ins w:id="192" w:author="Adi Dinur" w:date="2021-02-10T11:56:00Z">
              <w:r w:rsidR="005E7359">
                <w:t>belongs</w:t>
              </w:r>
            </w:ins>
            <w:r w:rsidR="00D36C9D">
              <w:t xml:space="preserve">. </w:t>
            </w:r>
          </w:p>
        </w:tc>
      </w:tr>
      <w:tr w:rsidR="00E0090E" w14:paraId="36BBA549" w14:textId="77777777" w:rsidTr="3DD4AA2A">
        <w:tc>
          <w:tcPr>
            <w:tcW w:w="1543" w:type="dxa"/>
          </w:tcPr>
          <w:p w14:paraId="551D6690" w14:textId="3235EBD3" w:rsidR="00E0090E" w:rsidRDefault="00E0090E" w:rsidP="00DD2170">
            <w:pPr>
              <w:ind w:left="0"/>
              <w:jc w:val="left"/>
            </w:pPr>
            <w:r>
              <w:t>Order</w:t>
            </w:r>
          </w:p>
        </w:tc>
        <w:tc>
          <w:tcPr>
            <w:tcW w:w="6378" w:type="dxa"/>
          </w:tcPr>
          <w:p w14:paraId="63F485BE" w14:textId="6176AA9E" w:rsidR="00E0090E" w:rsidRDefault="00E0090E" w:rsidP="00DD2170">
            <w:pPr>
              <w:ind w:left="0"/>
            </w:pPr>
            <w:r>
              <w:t xml:space="preserve">The order of this Task within its </w:t>
            </w:r>
            <w:r w:rsidR="004E497F">
              <w:t>Stage</w:t>
            </w:r>
            <w:r>
              <w:t xml:space="preserve"> (details about the Task order are described in the Flow </w:t>
            </w:r>
            <w:r w:rsidR="00D36C9D">
              <w:t>section</w:t>
            </w:r>
            <w:r>
              <w:t>).</w:t>
            </w:r>
          </w:p>
        </w:tc>
      </w:tr>
      <w:tr w:rsidR="00E0090E" w14:paraId="4BAF3592" w14:textId="77777777" w:rsidTr="3DD4AA2A">
        <w:tc>
          <w:tcPr>
            <w:tcW w:w="1543" w:type="dxa"/>
          </w:tcPr>
          <w:p w14:paraId="2A550F7A" w14:textId="37721471" w:rsidR="00E0090E" w:rsidRDefault="00E0090E" w:rsidP="00DD2170">
            <w:pPr>
              <w:ind w:left="0"/>
              <w:jc w:val="left"/>
            </w:pPr>
            <w:r>
              <w:t>Role</w:t>
            </w:r>
          </w:p>
        </w:tc>
        <w:tc>
          <w:tcPr>
            <w:tcW w:w="6378" w:type="dxa"/>
          </w:tcPr>
          <w:p w14:paraId="1C3F83C7" w14:textId="5C09AFB5" w:rsidR="00E0090E" w:rsidRDefault="00E0090E" w:rsidP="00DD2170">
            <w:pPr>
              <w:ind w:left="0"/>
            </w:pPr>
            <w:r>
              <w:t>The Corporate Role defined as the owner of this Task to execute it.</w:t>
            </w:r>
          </w:p>
        </w:tc>
      </w:tr>
      <w:tr w:rsidR="00BC09DF" w14:paraId="20479B13" w14:textId="77777777" w:rsidTr="3DD4AA2A">
        <w:tc>
          <w:tcPr>
            <w:tcW w:w="1543" w:type="dxa"/>
          </w:tcPr>
          <w:p w14:paraId="1E27B74F" w14:textId="51D1BA3A" w:rsidR="00BC09DF" w:rsidRDefault="00E0090E" w:rsidP="00DD2170">
            <w:pPr>
              <w:ind w:left="0"/>
              <w:jc w:val="left"/>
            </w:pPr>
            <w:r>
              <w:t>Assignee</w:t>
            </w:r>
          </w:p>
        </w:tc>
        <w:tc>
          <w:tcPr>
            <w:tcW w:w="6378" w:type="dxa"/>
          </w:tcPr>
          <w:p w14:paraId="74B0089E" w14:textId="2B5073C3" w:rsidR="00BC09DF" w:rsidRDefault="2A7BD6EF" w:rsidP="00DD2170">
            <w:pPr>
              <w:ind w:left="0"/>
            </w:pPr>
            <w:r>
              <w:t xml:space="preserve">The user </w:t>
            </w:r>
            <w:r w:rsidR="3EB8E8E2">
              <w:t xml:space="preserve">responsible to execute </w:t>
            </w:r>
            <w:r>
              <w:t>the Task</w:t>
            </w:r>
            <w:r w:rsidR="3E24CE19">
              <w:t xml:space="preserve">. </w:t>
            </w:r>
            <w:r w:rsidR="3EB8E8E2">
              <w:t xml:space="preserve">This field is </w:t>
            </w:r>
            <w:r w:rsidR="3E24CE19">
              <w:t xml:space="preserve">populated </w:t>
            </w:r>
            <w:r w:rsidR="3EB8E8E2">
              <w:t xml:space="preserve">when </w:t>
            </w:r>
            <w:r w:rsidR="3E24CE19">
              <w:t>a</w:t>
            </w:r>
            <w:r>
              <w:t xml:space="preserve"> user </w:t>
            </w:r>
            <w:r w:rsidR="3EB8E8E2">
              <w:t xml:space="preserve">takes </w:t>
            </w:r>
            <w:r w:rsidR="5B998233">
              <w:t>ownership o</w:t>
            </w:r>
            <w:r w:rsidR="3EB8E8E2">
              <w:t>f</w:t>
            </w:r>
            <w:r w:rsidR="5B998233">
              <w:t xml:space="preserve"> a Task by </w:t>
            </w:r>
            <w:r w:rsidR="3EB8E8E2">
              <w:t xml:space="preserve">selecting </w:t>
            </w:r>
            <w:r>
              <w:t>the “Get” button</w:t>
            </w:r>
            <w:r w:rsidR="7349CB0E">
              <w:t xml:space="preserve"> </w:t>
            </w:r>
            <w:r w:rsidR="3EB8E8E2">
              <w:t>from</w:t>
            </w:r>
            <w:r>
              <w:t xml:space="preserve"> the Task details screen</w:t>
            </w:r>
            <w:r w:rsidR="5B998233">
              <w:t>.</w:t>
            </w:r>
          </w:p>
        </w:tc>
      </w:tr>
      <w:tr w:rsidR="000D2CBB" w14:paraId="1B8E8220" w14:textId="77777777" w:rsidTr="3DD4AA2A">
        <w:tc>
          <w:tcPr>
            <w:tcW w:w="1543" w:type="dxa"/>
          </w:tcPr>
          <w:p w14:paraId="1842CF6E" w14:textId="77777777" w:rsidR="000D2CBB" w:rsidRDefault="000D2CBB" w:rsidP="00DD2170">
            <w:pPr>
              <w:ind w:left="0"/>
              <w:jc w:val="left"/>
            </w:pPr>
            <w:r>
              <w:t>Task Status</w:t>
            </w:r>
          </w:p>
        </w:tc>
        <w:tc>
          <w:tcPr>
            <w:tcW w:w="6378" w:type="dxa"/>
          </w:tcPr>
          <w:p w14:paraId="561C6D00" w14:textId="4875D33C" w:rsidR="000D2CBB" w:rsidRDefault="000D2CBB" w:rsidP="00DD2170">
            <w:pPr>
              <w:ind w:left="0"/>
            </w:pPr>
            <w:r>
              <w:t xml:space="preserve">The </w:t>
            </w:r>
            <w:r w:rsidR="548B0970">
              <w:t xml:space="preserve">current status </w:t>
            </w:r>
            <w:r w:rsidR="0FDBC8E5">
              <w:t xml:space="preserve">for the </w:t>
            </w:r>
            <w:r>
              <w:t xml:space="preserve">Task </w:t>
            </w:r>
            <w:r w:rsidR="29C2D15B">
              <w:t>(i.e., processing, stopped, completed)</w:t>
            </w:r>
            <w:r>
              <w:t>.</w:t>
            </w:r>
          </w:p>
        </w:tc>
      </w:tr>
      <w:tr w:rsidR="000D2CBB" w14:paraId="05B25B2B" w14:textId="77777777" w:rsidTr="3DD4AA2A">
        <w:tc>
          <w:tcPr>
            <w:tcW w:w="1543" w:type="dxa"/>
          </w:tcPr>
          <w:p w14:paraId="4522D965" w14:textId="6C64E1D7" w:rsidR="000D2CBB" w:rsidRDefault="004C59FD" w:rsidP="00DD2170">
            <w:pPr>
              <w:ind w:left="0"/>
              <w:jc w:val="left"/>
            </w:pPr>
            <w:r>
              <w:t>Duration</w:t>
            </w:r>
          </w:p>
        </w:tc>
        <w:tc>
          <w:tcPr>
            <w:tcW w:w="6378" w:type="dxa"/>
          </w:tcPr>
          <w:p w14:paraId="64FAD460" w14:textId="55DA8DF7" w:rsidR="000D2CBB" w:rsidRDefault="004C59FD" w:rsidP="00DD2170">
            <w:pPr>
              <w:ind w:left="0"/>
            </w:pPr>
            <w:r>
              <w:t xml:space="preserve">The duration </w:t>
            </w:r>
            <w:r w:rsidR="006D0DCE">
              <w:t xml:space="preserve">of time </w:t>
            </w:r>
            <w:r>
              <w:t xml:space="preserve">this Task is expected to </w:t>
            </w:r>
            <w:r w:rsidR="006D0DCE">
              <w:t xml:space="preserve">complete. </w:t>
            </w:r>
            <w:r>
              <w:t xml:space="preserve">The </w:t>
            </w:r>
            <w:r w:rsidR="003972E1">
              <w:t>unit</w:t>
            </w:r>
            <w:r w:rsidR="006D0DCE">
              <w:t xml:space="preserve"> of time expressed is configured (hours, minutes)</w:t>
            </w:r>
            <w:r w:rsidR="003972E1">
              <w:t>. Hours is the most common configuration</w:t>
            </w:r>
            <w:r w:rsidR="006D0DCE">
              <w:t>.</w:t>
            </w:r>
            <w:r w:rsidR="003972E1">
              <w:t xml:space="preserve"> </w:t>
            </w:r>
          </w:p>
        </w:tc>
      </w:tr>
      <w:tr w:rsidR="003972E1" w14:paraId="06FE907A" w14:textId="77777777" w:rsidTr="3DD4AA2A">
        <w:tc>
          <w:tcPr>
            <w:tcW w:w="1543" w:type="dxa"/>
          </w:tcPr>
          <w:p w14:paraId="04C3CEE8" w14:textId="0CBE61B0" w:rsidR="003972E1" w:rsidRDefault="003972E1" w:rsidP="00DD2170">
            <w:pPr>
              <w:ind w:left="0"/>
              <w:jc w:val="left"/>
            </w:pPr>
            <w:r>
              <w:t>Start Date</w:t>
            </w:r>
          </w:p>
        </w:tc>
        <w:tc>
          <w:tcPr>
            <w:tcW w:w="6378" w:type="dxa"/>
          </w:tcPr>
          <w:p w14:paraId="66E55519" w14:textId="4F236284" w:rsidR="003972E1" w:rsidRDefault="003972E1" w:rsidP="00DD2170">
            <w:pPr>
              <w:ind w:left="0"/>
            </w:pPr>
            <w:r>
              <w:t xml:space="preserve">The date and time the Task execution </w:t>
            </w:r>
            <w:r w:rsidR="006D0DCE">
              <w:t>began</w:t>
            </w:r>
            <w:r>
              <w:t xml:space="preserve">. </w:t>
            </w:r>
            <w:r w:rsidR="006D0DCE">
              <w:t xml:space="preserve">This field is </w:t>
            </w:r>
            <w:r>
              <w:t>populated for Tasks already in the execution phase.</w:t>
            </w:r>
          </w:p>
        </w:tc>
      </w:tr>
      <w:tr w:rsidR="000D2CBB" w14:paraId="2C470EC1" w14:textId="77777777" w:rsidTr="3DD4AA2A">
        <w:tc>
          <w:tcPr>
            <w:tcW w:w="1543" w:type="dxa"/>
          </w:tcPr>
          <w:p w14:paraId="26603081" w14:textId="5BB08B46" w:rsidR="000D2CBB" w:rsidRDefault="00977475" w:rsidP="00DD2170">
            <w:pPr>
              <w:ind w:left="0"/>
              <w:jc w:val="left"/>
            </w:pPr>
            <w:r>
              <w:t>Due Date</w:t>
            </w:r>
          </w:p>
        </w:tc>
        <w:tc>
          <w:tcPr>
            <w:tcW w:w="6378" w:type="dxa"/>
          </w:tcPr>
          <w:p w14:paraId="53317AF6" w14:textId="2ECE43C1" w:rsidR="000D2CBB" w:rsidRDefault="000D2CBB" w:rsidP="00DD2170">
            <w:pPr>
              <w:ind w:left="0"/>
            </w:pPr>
            <w:r>
              <w:t>The date and time the Task was completed. Filled only for a Task already completed.</w:t>
            </w:r>
          </w:p>
        </w:tc>
      </w:tr>
      <w:tr w:rsidR="000D2CBB" w14:paraId="398000A4" w14:textId="77777777" w:rsidTr="3DD4AA2A">
        <w:tc>
          <w:tcPr>
            <w:tcW w:w="1543" w:type="dxa"/>
          </w:tcPr>
          <w:p w14:paraId="3D0DBE5B" w14:textId="51A51BC5" w:rsidR="000D2CBB" w:rsidRDefault="0014147F" w:rsidP="00DD2170">
            <w:pPr>
              <w:ind w:left="0"/>
              <w:jc w:val="left"/>
            </w:pPr>
            <w:r>
              <w:t>Notes</w:t>
            </w:r>
            <w:r w:rsidR="000D2CBB">
              <w:t xml:space="preserve"> </w:t>
            </w:r>
          </w:p>
        </w:tc>
        <w:tc>
          <w:tcPr>
            <w:tcW w:w="6378" w:type="dxa"/>
          </w:tcPr>
          <w:p w14:paraId="534C8465" w14:textId="27FCB428" w:rsidR="000D2CBB" w:rsidRDefault="0014147F" w:rsidP="00DD2170">
            <w:pPr>
              <w:ind w:left="0"/>
            </w:pPr>
            <w:r>
              <w:t xml:space="preserve">This field indicates if </w:t>
            </w:r>
            <w:r w:rsidR="0016501F">
              <w:t>notes were submitted for this Task.</w:t>
            </w:r>
          </w:p>
        </w:tc>
      </w:tr>
    </w:tbl>
    <w:p w14:paraId="73EE2852" w14:textId="77777777" w:rsidR="000D2CBB" w:rsidRDefault="000D2CBB" w:rsidP="000E452C">
      <w:pPr>
        <w:keepNext/>
      </w:pPr>
    </w:p>
    <w:p w14:paraId="2B3F97C8" w14:textId="0A80F6BD" w:rsidR="008F3BE0" w:rsidRDefault="008F3BE0" w:rsidP="000E452C">
      <w:pPr>
        <w:keepNext/>
      </w:pPr>
      <w:r>
        <w:t xml:space="preserve">The Case Owner can select </w:t>
      </w:r>
      <w:r w:rsidR="00D82FC2">
        <w:t xml:space="preserve">a specific Task to view </w:t>
      </w:r>
      <w:r w:rsidR="005D3CBD">
        <w:t>its details</w:t>
      </w:r>
      <w:r w:rsidR="00FE3395">
        <w:t>.</w:t>
      </w:r>
    </w:p>
    <w:p w14:paraId="3BB698EF" w14:textId="7AC5644B" w:rsidR="00FE3395" w:rsidRDefault="00FE3395" w:rsidP="00FE3395">
      <w:pPr>
        <w:pStyle w:val="Heading2"/>
      </w:pPr>
      <w:bookmarkStart w:id="193" w:name="_Toc63415289"/>
      <w:r>
        <w:t>Case Owner Task Details</w:t>
      </w:r>
      <w:bookmarkEnd w:id="193"/>
    </w:p>
    <w:p w14:paraId="01A597AC" w14:textId="25C32A27" w:rsidR="00FE3395" w:rsidRDefault="00FE3395" w:rsidP="00FE3395">
      <w:r>
        <w:t xml:space="preserve">When the Case Owner selects a </w:t>
      </w:r>
      <w:r w:rsidR="00683802">
        <w:t xml:space="preserve">particular </w:t>
      </w:r>
      <w:r>
        <w:t xml:space="preserve">Task from the Request Details screen, the </w:t>
      </w:r>
      <w:r w:rsidR="00F941EB">
        <w:t>DPM</w:t>
      </w:r>
      <w:r>
        <w:t xml:space="preserve"> </w:t>
      </w:r>
      <w:r w:rsidR="00683802">
        <w:t xml:space="preserve">displays </w:t>
      </w:r>
      <w:r>
        <w:t>the Task Details screen:</w:t>
      </w:r>
    </w:p>
    <w:p w14:paraId="06CC7199" w14:textId="77777777" w:rsidR="00804526" w:rsidRDefault="72CFEA34">
      <w:pPr>
        <w:keepNext/>
      </w:pPr>
      <w:r>
        <w:rPr>
          <w:noProof/>
        </w:rPr>
        <w:lastRenderedPageBreak/>
        <w:drawing>
          <wp:inline distT="0" distB="0" distL="0" distR="0" wp14:anchorId="6D67261B" wp14:editId="4C3F33E3">
            <wp:extent cx="5512332" cy="2896919"/>
            <wp:effectExtent l="0" t="0" r="0" b="0"/>
            <wp:docPr id="191239250" name="Picture 1912392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50"/>
                    <pic:cNvPicPr/>
                  </pic:nvPicPr>
                  <pic:blipFill>
                    <a:blip r:embed="rId95">
                      <a:extLst>
                        <a:ext uri="{28A0092B-C50C-407E-A947-70E740481C1C}">
                          <a14:useLocalDpi xmlns:a14="http://schemas.microsoft.com/office/drawing/2010/main" val="0"/>
                        </a:ext>
                      </a:extLst>
                    </a:blip>
                    <a:stretch>
                      <a:fillRect/>
                    </a:stretch>
                  </pic:blipFill>
                  <pic:spPr>
                    <a:xfrm>
                      <a:off x="0" y="0"/>
                      <a:ext cx="5512332" cy="2896919"/>
                    </a:xfrm>
                    <a:prstGeom prst="rect">
                      <a:avLst/>
                    </a:prstGeom>
                  </pic:spPr>
                </pic:pic>
              </a:graphicData>
            </a:graphic>
          </wp:inline>
        </w:drawing>
      </w:r>
    </w:p>
    <w:p w14:paraId="66D7886F" w14:textId="4B92AC31" w:rsidR="0083597B" w:rsidRDefault="00804526" w:rsidP="00B2495B">
      <w:pPr>
        <w:pStyle w:val="Caption"/>
      </w:pPr>
      <w:bookmarkStart w:id="194" w:name="_Toc63416245"/>
      <w:r>
        <w:t xml:space="preserve">Figure </w:t>
      </w:r>
      <w:r w:rsidR="004F4865">
        <w:fldChar w:fldCharType="begin"/>
      </w:r>
      <w:r w:rsidR="004F4865">
        <w:instrText xml:space="preserve"> SEQ Figure \* ARABIC </w:instrText>
      </w:r>
      <w:r w:rsidR="004F4865">
        <w:fldChar w:fldCharType="separate"/>
      </w:r>
      <w:r w:rsidR="00B65864">
        <w:rPr>
          <w:noProof/>
        </w:rPr>
        <w:t>55</w:t>
      </w:r>
      <w:r w:rsidR="004F4865">
        <w:rPr>
          <w:noProof/>
        </w:rPr>
        <w:fldChar w:fldCharType="end"/>
      </w:r>
      <w:r>
        <w:t>. Case Owner Task Details</w:t>
      </w:r>
      <w:bookmarkEnd w:id="194"/>
    </w:p>
    <w:p w14:paraId="4C82FA67" w14:textId="3638F2E2" w:rsidR="00900AD7" w:rsidRDefault="0062155B" w:rsidP="00900AD7">
      <w:r>
        <w:t xml:space="preserve">The content and </w:t>
      </w:r>
      <w:r w:rsidR="00627CEB">
        <w:t>Activities</w:t>
      </w:r>
      <w:r>
        <w:t xml:space="preserve"> </w:t>
      </w:r>
      <w:r w:rsidR="00683802">
        <w:t>to</w:t>
      </w:r>
      <w:r>
        <w:t xml:space="preserve"> be executed </w:t>
      </w:r>
      <w:r w:rsidR="00683802">
        <w:t>from</w:t>
      </w:r>
      <w:r>
        <w:t xml:space="preserve"> this screen are </w:t>
      </w:r>
      <w:r w:rsidR="00683802">
        <w:t>similar to</w:t>
      </w:r>
      <w:r>
        <w:t xml:space="preserve"> those of the Task Details screen at the Steward interface. </w:t>
      </w:r>
      <w:r w:rsidR="00683802">
        <w:t>R</w:t>
      </w:r>
      <w:r w:rsidR="00900AD7">
        <w:t xml:space="preserve">efer to the Steward </w:t>
      </w:r>
      <w:r w:rsidR="00683802">
        <w:t xml:space="preserve">User section </w:t>
      </w:r>
      <w:r w:rsidR="00900AD7">
        <w:t>for additional information</w:t>
      </w:r>
      <w:r w:rsidR="00683802">
        <w:t>.</w:t>
      </w:r>
    </w:p>
    <w:p w14:paraId="7C404D0E" w14:textId="14DF105A" w:rsidR="009E31ED" w:rsidRDefault="004E6FF1" w:rsidP="00900AD7">
      <w:pPr>
        <w:pStyle w:val="Heading1"/>
      </w:pPr>
      <w:bookmarkStart w:id="195" w:name="_Toc63415290"/>
      <w:r>
        <w:t xml:space="preserve">Supervisor </w:t>
      </w:r>
      <w:r w:rsidR="00B34B04">
        <w:t>User Interface</w:t>
      </w:r>
      <w:bookmarkEnd w:id="195"/>
    </w:p>
    <w:p w14:paraId="18525C5D" w14:textId="41CA870B" w:rsidR="00CE3BA9" w:rsidRDefault="003F10ED" w:rsidP="00CF4CEE">
      <w:r>
        <w:t xml:space="preserve">The Supervisor role </w:t>
      </w:r>
      <w:r w:rsidR="00984AC3">
        <w:t>oversee</w:t>
      </w:r>
      <w:r w:rsidR="00864026">
        <w:t>s</w:t>
      </w:r>
      <w:r w:rsidR="00984AC3">
        <w:t xml:space="preserve"> the</w:t>
      </w:r>
      <w:r w:rsidR="00797C38">
        <w:t xml:space="preserve"> overall</w:t>
      </w:r>
      <w:r w:rsidR="00984AC3">
        <w:t xml:space="preserve"> </w:t>
      </w:r>
      <w:r w:rsidR="00F941EB">
        <w:t>DPM</w:t>
      </w:r>
      <w:r w:rsidR="00984AC3">
        <w:t xml:space="preserve"> process. </w:t>
      </w:r>
    </w:p>
    <w:p w14:paraId="6A53AB4E" w14:textId="123BB9C4" w:rsidR="00CF4CEE" w:rsidRDefault="00CF4CEE" w:rsidP="00CF4CEE">
      <w:r>
        <w:t>A Supervisor can:</w:t>
      </w:r>
    </w:p>
    <w:p w14:paraId="149EBFB5" w14:textId="362DB451" w:rsidR="00CE3BA9" w:rsidRDefault="00CF4CEE" w:rsidP="0082034A">
      <w:pPr>
        <w:pStyle w:val="ListParagraph"/>
        <w:numPr>
          <w:ilvl w:val="0"/>
          <w:numId w:val="18"/>
        </w:numPr>
      </w:pPr>
      <w:r>
        <w:t xml:space="preserve">View the Requests Dashboard </w:t>
      </w:r>
    </w:p>
    <w:p w14:paraId="0E9B53C1" w14:textId="776B5C07" w:rsidR="007907B6" w:rsidRDefault="00CE3BA9" w:rsidP="00CF4CEE">
      <w:pPr>
        <w:pStyle w:val="ListParagraph"/>
        <w:numPr>
          <w:ilvl w:val="0"/>
          <w:numId w:val="18"/>
        </w:numPr>
      </w:pPr>
      <w:r>
        <w:t>View the Requests List</w:t>
      </w:r>
      <w:r w:rsidR="007907B6">
        <w:t xml:space="preserve"> </w:t>
      </w:r>
    </w:p>
    <w:p w14:paraId="7FE0D28F" w14:textId="5049E993" w:rsidR="006A4E54" w:rsidRDefault="007907B6" w:rsidP="00CF4CEE">
      <w:pPr>
        <w:pStyle w:val="ListParagraph"/>
        <w:numPr>
          <w:ilvl w:val="0"/>
          <w:numId w:val="18"/>
        </w:numPr>
      </w:pPr>
      <w:r>
        <w:t xml:space="preserve">Configure </w:t>
      </w:r>
      <w:r w:rsidR="006A4E54">
        <w:t>new Request allocat</w:t>
      </w:r>
      <w:r w:rsidR="00864026">
        <w:t>ion</w:t>
      </w:r>
      <w:r w:rsidR="006A4E54">
        <w:t xml:space="preserve"> </w:t>
      </w:r>
      <w:r w:rsidR="00E16D03">
        <w:t xml:space="preserve">policy </w:t>
      </w:r>
      <w:r w:rsidR="006A4E54">
        <w:t>to a Case Owner</w:t>
      </w:r>
      <w:r w:rsidR="00864026">
        <w:t>.</w:t>
      </w:r>
    </w:p>
    <w:p w14:paraId="2D74104E" w14:textId="77777777" w:rsidR="00804526" w:rsidRDefault="0D0926CC">
      <w:pPr>
        <w:keepNext/>
      </w:pPr>
      <w:r>
        <w:rPr>
          <w:noProof/>
        </w:rPr>
        <w:lastRenderedPageBreak/>
        <w:drawing>
          <wp:inline distT="0" distB="0" distL="0" distR="0" wp14:anchorId="0EF10B6B" wp14:editId="16D7A2BC">
            <wp:extent cx="5486400" cy="2813538"/>
            <wp:effectExtent l="0" t="0" r="0" b="6350"/>
            <wp:docPr id="191239251" name="Picture 1912392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51"/>
                    <pic:cNvPicPr/>
                  </pic:nvPicPr>
                  <pic:blipFill>
                    <a:blip r:embed="rId96">
                      <a:extLst>
                        <a:ext uri="{28A0092B-C50C-407E-A947-70E740481C1C}">
                          <a14:useLocalDpi xmlns:a14="http://schemas.microsoft.com/office/drawing/2010/main" val="0"/>
                        </a:ext>
                      </a:extLst>
                    </a:blip>
                    <a:stretch>
                      <a:fillRect/>
                    </a:stretch>
                  </pic:blipFill>
                  <pic:spPr>
                    <a:xfrm>
                      <a:off x="0" y="0"/>
                      <a:ext cx="5486400" cy="2813538"/>
                    </a:xfrm>
                    <a:prstGeom prst="rect">
                      <a:avLst/>
                    </a:prstGeom>
                  </pic:spPr>
                </pic:pic>
              </a:graphicData>
            </a:graphic>
          </wp:inline>
        </w:drawing>
      </w:r>
    </w:p>
    <w:p w14:paraId="354B5C5C" w14:textId="54E4ABEA" w:rsidR="00205DE5" w:rsidRDefault="00804526" w:rsidP="00B2495B">
      <w:pPr>
        <w:pStyle w:val="Caption"/>
      </w:pPr>
      <w:bookmarkStart w:id="196" w:name="_Toc63416246"/>
      <w:r>
        <w:t xml:space="preserve">Figure </w:t>
      </w:r>
      <w:r w:rsidR="004F4865">
        <w:fldChar w:fldCharType="begin"/>
      </w:r>
      <w:r w:rsidR="004F4865">
        <w:instrText xml:space="preserve"> SEQ Figure \* ARABIC </w:instrText>
      </w:r>
      <w:r w:rsidR="004F4865">
        <w:fldChar w:fldCharType="separate"/>
      </w:r>
      <w:r w:rsidR="00B65864">
        <w:rPr>
          <w:noProof/>
        </w:rPr>
        <w:t>56</w:t>
      </w:r>
      <w:r w:rsidR="004F4865">
        <w:rPr>
          <w:noProof/>
        </w:rPr>
        <w:fldChar w:fldCharType="end"/>
      </w:r>
      <w:r>
        <w:t>. Supervisor User Interface</w:t>
      </w:r>
      <w:bookmarkEnd w:id="196"/>
    </w:p>
    <w:p w14:paraId="55EC56DF" w14:textId="126B5D5F" w:rsidR="006A4E54" w:rsidRDefault="006A4E54" w:rsidP="006A4E54">
      <w:pPr>
        <w:pStyle w:val="Heading2"/>
      </w:pPr>
      <w:bookmarkStart w:id="197" w:name="_Toc63415291"/>
      <w:r>
        <w:t>Supervisor Requests Dashboard</w:t>
      </w:r>
      <w:bookmarkEnd w:id="197"/>
    </w:p>
    <w:p w14:paraId="3BE9C61A" w14:textId="7A8D9EA7" w:rsidR="0082034A" w:rsidRPr="0082034A" w:rsidRDefault="0082034A" w:rsidP="009C6ED2">
      <w:r>
        <w:t xml:space="preserve">The Supervisor </w:t>
      </w:r>
      <w:r w:rsidR="003C7FE5">
        <w:t xml:space="preserve">Dashboard is </w:t>
      </w:r>
      <w:r w:rsidR="00501E1A">
        <w:t>equal</w:t>
      </w:r>
      <w:r w:rsidR="003C7FE5">
        <w:t xml:space="preserve"> to the Case Owner Dashboard.</w:t>
      </w:r>
      <w:r w:rsidR="00501E1A">
        <w:t xml:space="preserve"> For additional information</w:t>
      </w:r>
      <w:r w:rsidR="00864026">
        <w:t>,</w:t>
      </w:r>
      <w:r w:rsidR="00501E1A">
        <w:t xml:space="preserve"> refer to the Case Owner </w:t>
      </w:r>
      <w:r w:rsidR="00864026">
        <w:t>section</w:t>
      </w:r>
      <w:r w:rsidR="00501E1A">
        <w:t>.</w:t>
      </w:r>
    </w:p>
    <w:p w14:paraId="5C23C1DC" w14:textId="6CB67512" w:rsidR="006A4E54" w:rsidRDefault="006A4E54" w:rsidP="006A4E54">
      <w:pPr>
        <w:pStyle w:val="Heading2"/>
      </w:pPr>
      <w:bookmarkStart w:id="198" w:name="_Toc63415292"/>
      <w:r>
        <w:t>Supervisor Requests List</w:t>
      </w:r>
      <w:bookmarkEnd w:id="198"/>
    </w:p>
    <w:p w14:paraId="465BA74B" w14:textId="77777777" w:rsidR="003C7FE5" w:rsidRDefault="003C7FE5" w:rsidP="003C7FE5">
      <w:r>
        <w:t>The Supervisor Request List and subsequent Request Details and Task Details screens are the same screen as presented to the Case Owner.</w:t>
      </w:r>
    </w:p>
    <w:p w14:paraId="1FEA129A" w14:textId="71F48EC1" w:rsidR="00CF4CEE" w:rsidRDefault="006A4E54" w:rsidP="006A4E54">
      <w:pPr>
        <w:pStyle w:val="Heading2"/>
      </w:pPr>
      <w:bookmarkStart w:id="199" w:name="_Toc63415293"/>
      <w:r>
        <w:t>Supervisor Case Owner Allocation Configuration</w:t>
      </w:r>
      <w:bookmarkEnd w:id="199"/>
      <w:r w:rsidR="00CE3BA9">
        <w:t xml:space="preserve"> </w:t>
      </w:r>
    </w:p>
    <w:p w14:paraId="2D90DA3A" w14:textId="1442F05E" w:rsidR="008B48A2" w:rsidRDefault="00517BB7" w:rsidP="00FE76D1">
      <w:r>
        <w:t xml:space="preserve">A supervisor is responsible for the configuration of how new </w:t>
      </w:r>
      <w:r w:rsidR="00F941EB">
        <w:t>DPM</w:t>
      </w:r>
      <w:r>
        <w:t xml:space="preserve"> requests are allocated to </w:t>
      </w:r>
      <w:r w:rsidR="002A517E">
        <w:t>the</w:t>
      </w:r>
      <w:r w:rsidR="00576F00">
        <w:t xml:space="preserve"> users that </w:t>
      </w:r>
      <w:r w:rsidR="00864026">
        <w:t xml:space="preserve">constitute </w:t>
      </w:r>
      <w:r w:rsidR="00576F00">
        <w:t xml:space="preserve">the </w:t>
      </w:r>
      <w:r>
        <w:t>Case Owners</w:t>
      </w:r>
      <w:r w:rsidR="00576F00">
        <w:t xml:space="preserve"> </w:t>
      </w:r>
      <w:r w:rsidR="003110B8">
        <w:t>team</w:t>
      </w:r>
      <w:r w:rsidR="00FE76D1">
        <w:t xml:space="preserve">: </w:t>
      </w:r>
      <w:r w:rsidR="008B48A2">
        <w:t xml:space="preserve">Whenever a new Request is submitted, the </w:t>
      </w:r>
      <w:r w:rsidR="00315FEC">
        <w:t>system automatically</w:t>
      </w:r>
      <w:r w:rsidR="008B48A2">
        <w:t xml:space="preserve"> select</w:t>
      </w:r>
      <w:r w:rsidR="00864026">
        <w:t>s</w:t>
      </w:r>
      <w:r w:rsidR="008B48A2">
        <w:t xml:space="preserve"> one of the users </w:t>
      </w:r>
      <w:r w:rsidR="00FE76D1">
        <w:t xml:space="preserve">defined as Case Owners, </w:t>
      </w:r>
      <w:r w:rsidR="00864026">
        <w:t xml:space="preserve">thus allocating </w:t>
      </w:r>
      <w:r w:rsidR="00FE76D1">
        <w:t xml:space="preserve">the new Request to this user. The </w:t>
      </w:r>
      <w:r w:rsidR="00864026">
        <w:t>R</w:t>
      </w:r>
      <w:r w:rsidR="00FE76D1">
        <w:t xml:space="preserve">esource </w:t>
      </w:r>
      <w:r w:rsidR="00864026">
        <w:t>M</w:t>
      </w:r>
      <w:r w:rsidR="00190B28">
        <w:t>anagement</w:t>
      </w:r>
      <w:r w:rsidR="00FE76D1">
        <w:t xml:space="preserve"> screen is where the Supervisor can configure the method that the system uses to select one of the users</w:t>
      </w:r>
      <w:r w:rsidR="00864026">
        <w:t>.</w:t>
      </w:r>
    </w:p>
    <w:p w14:paraId="247D16C0" w14:textId="4004554E" w:rsidR="00943D04" w:rsidRDefault="5DADF6B7" w:rsidP="00517BB7">
      <w:r>
        <w:t xml:space="preserve">The supervisor accesses the </w:t>
      </w:r>
      <w:r w:rsidR="6F1DFD87">
        <w:t xml:space="preserve">assignment method configuration </w:t>
      </w:r>
      <w:r w:rsidR="7B22E372">
        <w:t xml:space="preserve">screen by </w:t>
      </w:r>
      <w:r w:rsidR="6F1DFD87">
        <w:t xml:space="preserve">selecting </w:t>
      </w:r>
      <w:r w:rsidR="7B22E372">
        <w:t xml:space="preserve">the </w:t>
      </w:r>
      <w:r w:rsidR="23DE27CE">
        <w:rPr>
          <w:noProof/>
        </w:rPr>
        <w:drawing>
          <wp:inline distT="0" distB="0" distL="0" distR="0" wp14:anchorId="6EF2CD7D" wp14:editId="0C128F80">
            <wp:extent cx="1352062" cy="193152"/>
            <wp:effectExtent l="0" t="0" r="0" b="0"/>
            <wp:docPr id="191239252" name="Picture 1912392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52"/>
                    <pic:cNvPicPr/>
                  </pic:nvPicPr>
                  <pic:blipFill>
                    <a:blip r:embed="rId97">
                      <a:extLst>
                        <a:ext uri="{28A0092B-C50C-407E-A947-70E740481C1C}">
                          <a14:useLocalDpi xmlns:a14="http://schemas.microsoft.com/office/drawing/2010/main" val="0"/>
                        </a:ext>
                      </a:extLst>
                    </a:blip>
                    <a:stretch>
                      <a:fillRect/>
                    </a:stretch>
                  </pic:blipFill>
                  <pic:spPr>
                    <a:xfrm>
                      <a:off x="0" y="0"/>
                      <a:ext cx="1352062" cy="193152"/>
                    </a:xfrm>
                    <a:prstGeom prst="rect">
                      <a:avLst/>
                    </a:prstGeom>
                  </pic:spPr>
                </pic:pic>
              </a:graphicData>
            </a:graphic>
          </wp:inline>
        </w:drawing>
      </w:r>
      <w:r w:rsidR="23DE27CE">
        <w:t xml:space="preserve"> menu option</w:t>
      </w:r>
      <w:r>
        <w:t>.</w:t>
      </w:r>
    </w:p>
    <w:p w14:paraId="271721E9" w14:textId="77777777" w:rsidR="00804526" w:rsidRDefault="14D181B3">
      <w:pPr>
        <w:keepNext/>
      </w:pPr>
      <w:r>
        <w:rPr>
          <w:noProof/>
        </w:rPr>
        <w:lastRenderedPageBreak/>
        <w:drawing>
          <wp:inline distT="0" distB="0" distL="0" distR="0" wp14:anchorId="22996611" wp14:editId="07C8C680">
            <wp:extent cx="5517658" cy="3219815"/>
            <wp:effectExtent l="0" t="0" r="0" b="6350"/>
            <wp:docPr id="191239256" name="Picture 1912392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56"/>
                    <pic:cNvPicPr/>
                  </pic:nvPicPr>
                  <pic:blipFill>
                    <a:blip r:embed="rId98">
                      <a:extLst>
                        <a:ext uri="{28A0092B-C50C-407E-A947-70E740481C1C}">
                          <a14:useLocalDpi xmlns:a14="http://schemas.microsoft.com/office/drawing/2010/main" val="0"/>
                        </a:ext>
                      </a:extLst>
                    </a:blip>
                    <a:stretch>
                      <a:fillRect/>
                    </a:stretch>
                  </pic:blipFill>
                  <pic:spPr>
                    <a:xfrm>
                      <a:off x="0" y="0"/>
                      <a:ext cx="5517658" cy="3219815"/>
                    </a:xfrm>
                    <a:prstGeom prst="rect">
                      <a:avLst/>
                    </a:prstGeom>
                  </pic:spPr>
                </pic:pic>
              </a:graphicData>
            </a:graphic>
          </wp:inline>
        </w:drawing>
      </w:r>
    </w:p>
    <w:p w14:paraId="0BE4EC25" w14:textId="63A42139" w:rsidR="000D0CD0" w:rsidRDefault="00804526" w:rsidP="00B2495B">
      <w:pPr>
        <w:pStyle w:val="Caption"/>
      </w:pPr>
      <w:bookmarkStart w:id="200" w:name="_Toc63416247"/>
      <w:r>
        <w:t xml:space="preserve">Figure </w:t>
      </w:r>
      <w:r w:rsidR="004F4865">
        <w:fldChar w:fldCharType="begin"/>
      </w:r>
      <w:r w:rsidR="004F4865">
        <w:instrText xml:space="preserve"> SEQ Figure \* ARABIC </w:instrText>
      </w:r>
      <w:r w:rsidR="004F4865">
        <w:fldChar w:fldCharType="separate"/>
      </w:r>
      <w:r w:rsidR="00B65864">
        <w:rPr>
          <w:noProof/>
        </w:rPr>
        <w:t>57</w:t>
      </w:r>
      <w:r w:rsidR="004F4865">
        <w:rPr>
          <w:noProof/>
        </w:rPr>
        <w:fldChar w:fldCharType="end"/>
      </w:r>
      <w:r>
        <w:t>. Supervisor Resource Management screen</w:t>
      </w:r>
      <w:bookmarkEnd w:id="200"/>
    </w:p>
    <w:p w14:paraId="5D4C3773" w14:textId="77777777" w:rsidR="00B9367C" w:rsidRDefault="00810D6E" w:rsidP="00517BB7">
      <w:r>
        <w:t>There are two</w:t>
      </w:r>
      <w:r w:rsidR="00B9367C">
        <w:t xml:space="preserve"> categories of configuration</w:t>
      </w:r>
      <w:r w:rsidR="00517BB7">
        <w:t>:</w:t>
      </w:r>
    </w:p>
    <w:p w14:paraId="3465980E" w14:textId="5FD4E7D8" w:rsidR="00B9367C" w:rsidRDefault="00B9367C" w:rsidP="00B9367C">
      <w:pPr>
        <w:pStyle w:val="ListParagraph"/>
        <w:numPr>
          <w:ilvl w:val="0"/>
          <w:numId w:val="39"/>
        </w:numPr>
      </w:pPr>
      <w:r>
        <w:t xml:space="preserve">Assignment method – defines how to allocate a new Request </w:t>
      </w:r>
      <w:r w:rsidR="00864026">
        <w:t xml:space="preserve">when </w:t>
      </w:r>
      <w:r>
        <w:t xml:space="preserve">more than one Case Owner </w:t>
      </w:r>
      <w:r w:rsidR="00347ED2">
        <w:t xml:space="preserve">could take this ownership. </w:t>
      </w:r>
    </w:p>
    <w:p w14:paraId="025120CF" w14:textId="05CF4628" w:rsidR="00517BB7" w:rsidRDefault="00B9367C" w:rsidP="00B9367C">
      <w:pPr>
        <w:pStyle w:val="ListParagraph"/>
        <w:numPr>
          <w:ilvl w:val="0"/>
          <w:numId w:val="39"/>
        </w:numPr>
      </w:pPr>
      <w:r>
        <w:t>Assignment criteria</w:t>
      </w:r>
      <w:r w:rsidR="00517BB7">
        <w:t xml:space="preserve"> </w:t>
      </w:r>
      <w:r w:rsidR="00347ED2">
        <w:t xml:space="preserve">– </w:t>
      </w:r>
      <w:r w:rsidR="0038126A">
        <w:t>refinement</w:t>
      </w:r>
      <w:r w:rsidR="00BA39A7">
        <w:t xml:space="preserve"> of the assignment method, allowing the supervisor t</w:t>
      </w:r>
      <w:r w:rsidR="00864026">
        <w:t>o</w:t>
      </w:r>
      <w:r w:rsidR="00BA39A7">
        <w:t xml:space="preserve"> </w:t>
      </w:r>
      <w:r w:rsidR="00AE50E6">
        <w:t xml:space="preserve">indicate specific Case Owners as responsible for cases of a specific Regulation or </w:t>
      </w:r>
      <w:r w:rsidR="00627CEB">
        <w:t>Activities</w:t>
      </w:r>
      <w:r w:rsidR="00AE50E6">
        <w:t xml:space="preserve"> under a specific regulation</w:t>
      </w:r>
      <w:r w:rsidR="00864026">
        <w:t>.</w:t>
      </w:r>
    </w:p>
    <w:p w14:paraId="38F371AC" w14:textId="1067C791" w:rsidR="00AE50E6" w:rsidRDefault="00AE50E6" w:rsidP="00AE50E6">
      <w:pPr>
        <w:pStyle w:val="Heading3"/>
      </w:pPr>
      <w:bookmarkStart w:id="201" w:name="_Toc63415294"/>
      <w:r>
        <w:t>Assignment Method</w:t>
      </w:r>
      <w:bookmarkEnd w:id="201"/>
    </w:p>
    <w:p w14:paraId="785FB554" w14:textId="27A3D3AA" w:rsidR="00D73157" w:rsidRDefault="00D73157" w:rsidP="00D73157">
      <w:r>
        <w:t>The Assignment method is defined in the upper section of the Resource Management screen:</w:t>
      </w:r>
    </w:p>
    <w:p w14:paraId="55F3D1F7" w14:textId="77777777" w:rsidR="00804526" w:rsidRDefault="637DFC21" w:rsidP="00B2495B">
      <w:pPr>
        <w:keepNext/>
      </w:pPr>
      <w:r>
        <w:rPr>
          <w:noProof/>
        </w:rPr>
        <w:drawing>
          <wp:inline distT="0" distB="0" distL="0" distR="0" wp14:anchorId="2A220348" wp14:editId="6D56D569">
            <wp:extent cx="5470499" cy="1343077"/>
            <wp:effectExtent l="0" t="0" r="3810" b="3175"/>
            <wp:docPr id="191239257" name="Picture 1912392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57"/>
                    <pic:cNvPicPr/>
                  </pic:nvPicPr>
                  <pic:blipFill>
                    <a:blip r:embed="rId99">
                      <a:extLst>
                        <a:ext uri="{28A0092B-C50C-407E-A947-70E740481C1C}">
                          <a14:useLocalDpi xmlns:a14="http://schemas.microsoft.com/office/drawing/2010/main" val="0"/>
                        </a:ext>
                      </a:extLst>
                    </a:blip>
                    <a:stretch>
                      <a:fillRect/>
                    </a:stretch>
                  </pic:blipFill>
                  <pic:spPr>
                    <a:xfrm>
                      <a:off x="0" y="0"/>
                      <a:ext cx="5470499" cy="1343077"/>
                    </a:xfrm>
                    <a:prstGeom prst="rect">
                      <a:avLst/>
                    </a:prstGeom>
                  </pic:spPr>
                </pic:pic>
              </a:graphicData>
            </a:graphic>
          </wp:inline>
        </w:drawing>
      </w:r>
    </w:p>
    <w:p w14:paraId="52FBECCF" w14:textId="2A9B7328" w:rsidR="00D73157" w:rsidRDefault="00804526" w:rsidP="00B2495B">
      <w:pPr>
        <w:pStyle w:val="Caption"/>
      </w:pPr>
      <w:bookmarkStart w:id="202" w:name="_Toc63416248"/>
      <w:r>
        <w:t xml:space="preserve">Figure </w:t>
      </w:r>
      <w:r w:rsidR="004F4865">
        <w:fldChar w:fldCharType="begin"/>
      </w:r>
      <w:r w:rsidR="004F4865">
        <w:instrText xml:space="preserve"> SEQ Figure \* ARABIC </w:instrText>
      </w:r>
      <w:r w:rsidR="004F4865">
        <w:fldChar w:fldCharType="separate"/>
      </w:r>
      <w:r w:rsidR="00B65864">
        <w:rPr>
          <w:noProof/>
        </w:rPr>
        <w:t>58</w:t>
      </w:r>
      <w:r w:rsidR="004F4865">
        <w:rPr>
          <w:noProof/>
        </w:rPr>
        <w:fldChar w:fldCharType="end"/>
      </w:r>
      <w:r>
        <w:t>. New Requests Assignment Method</w:t>
      </w:r>
      <w:bookmarkEnd w:id="202"/>
    </w:p>
    <w:p w14:paraId="3E9703E1" w14:textId="277F7FAD" w:rsidR="00D73157" w:rsidRDefault="00D73157" w:rsidP="00D73157">
      <w:r>
        <w:t xml:space="preserve">The supervisor can select if new Requests </w:t>
      </w:r>
      <w:r w:rsidR="00864026">
        <w:t xml:space="preserve">will </w:t>
      </w:r>
      <w:r>
        <w:t xml:space="preserve">be allocated </w:t>
      </w:r>
      <w:r w:rsidR="006B44BA">
        <w:t>to Case Owners based on:</w:t>
      </w:r>
    </w:p>
    <w:p w14:paraId="6D12D4C9" w14:textId="11578904" w:rsidR="006B44BA" w:rsidRDefault="006B44BA" w:rsidP="006B44BA">
      <w:pPr>
        <w:pStyle w:val="ListParagraph"/>
        <w:numPr>
          <w:ilvl w:val="0"/>
          <w:numId w:val="40"/>
        </w:numPr>
      </w:pPr>
      <w:r>
        <w:t xml:space="preserve">Round Robin assignment </w:t>
      </w:r>
      <w:r w:rsidR="00E21019">
        <w:t>– New</w:t>
      </w:r>
      <w:r>
        <w:t xml:space="preserve"> Requests are allocated to the </w:t>
      </w:r>
      <w:r w:rsidR="00B438A3">
        <w:t>Case Owners in turns</w:t>
      </w:r>
      <w:r w:rsidR="003129B1">
        <w:t>. With this assignment method</w:t>
      </w:r>
      <w:r w:rsidR="00864026">
        <w:t>,</w:t>
      </w:r>
      <w:r w:rsidR="003129B1">
        <w:t xml:space="preserve"> all the Case Owners are assigned an equal share of the Requests.</w:t>
      </w:r>
    </w:p>
    <w:p w14:paraId="536D7E0B" w14:textId="6151C81E" w:rsidR="003129B1" w:rsidRPr="00D73157" w:rsidRDefault="003129B1" w:rsidP="006B44BA">
      <w:pPr>
        <w:pStyle w:val="ListParagraph"/>
        <w:numPr>
          <w:ilvl w:val="0"/>
          <w:numId w:val="40"/>
        </w:numPr>
      </w:pPr>
      <w:r>
        <w:lastRenderedPageBreak/>
        <w:t xml:space="preserve">The Least Loaded – New Requests are allocated to the Case Owner </w:t>
      </w:r>
      <w:r w:rsidR="00864026">
        <w:t>with</w:t>
      </w:r>
      <w:r>
        <w:t xml:space="preserve"> the smallest number of open Requests. </w:t>
      </w:r>
    </w:p>
    <w:p w14:paraId="2C5CE8BA" w14:textId="310BFDE6" w:rsidR="00AE50E6" w:rsidRDefault="009B68CD" w:rsidP="00AE50E6">
      <w:pPr>
        <w:pStyle w:val="Heading3"/>
      </w:pPr>
      <w:bookmarkStart w:id="203" w:name="_Toc63415295"/>
      <w:r>
        <w:t>Assignment Criteria</w:t>
      </w:r>
      <w:bookmarkEnd w:id="203"/>
      <w:r w:rsidR="00AE50E6">
        <w:t xml:space="preserve"> </w:t>
      </w:r>
    </w:p>
    <w:p w14:paraId="34181F0C" w14:textId="34F98024" w:rsidR="003129B1" w:rsidRDefault="003129B1" w:rsidP="003129B1">
      <w:r>
        <w:t xml:space="preserve">The Assignment Criteria is defined in the lower section of the </w:t>
      </w:r>
      <w:r w:rsidR="000021DF">
        <w:t>Resource Management screen:</w:t>
      </w:r>
    </w:p>
    <w:p w14:paraId="74134FAE" w14:textId="77777777" w:rsidR="00B42C8A" w:rsidRDefault="05AD74B0" w:rsidP="00B2495B">
      <w:pPr>
        <w:keepNext/>
      </w:pPr>
      <w:r>
        <w:rPr>
          <w:noProof/>
        </w:rPr>
        <w:drawing>
          <wp:inline distT="0" distB="0" distL="0" distR="0" wp14:anchorId="172013D7" wp14:editId="194B57D4">
            <wp:extent cx="5518203" cy="2531535"/>
            <wp:effectExtent l="0" t="0" r="0" b="0"/>
            <wp:docPr id="191239258" name="Picture 1912392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58"/>
                    <pic:cNvPicPr/>
                  </pic:nvPicPr>
                  <pic:blipFill>
                    <a:blip r:embed="rId100">
                      <a:extLst>
                        <a:ext uri="{28A0092B-C50C-407E-A947-70E740481C1C}">
                          <a14:useLocalDpi xmlns:a14="http://schemas.microsoft.com/office/drawing/2010/main" val="0"/>
                        </a:ext>
                      </a:extLst>
                    </a:blip>
                    <a:stretch>
                      <a:fillRect/>
                    </a:stretch>
                  </pic:blipFill>
                  <pic:spPr>
                    <a:xfrm>
                      <a:off x="0" y="0"/>
                      <a:ext cx="5518203" cy="2531535"/>
                    </a:xfrm>
                    <a:prstGeom prst="rect">
                      <a:avLst/>
                    </a:prstGeom>
                  </pic:spPr>
                </pic:pic>
              </a:graphicData>
            </a:graphic>
          </wp:inline>
        </w:drawing>
      </w:r>
    </w:p>
    <w:p w14:paraId="62B5B314" w14:textId="289D8B24" w:rsidR="000021DF" w:rsidRDefault="00B42C8A" w:rsidP="00B2495B">
      <w:pPr>
        <w:pStyle w:val="Caption"/>
      </w:pPr>
      <w:bookmarkStart w:id="204" w:name="_Toc63416249"/>
      <w:r>
        <w:t xml:space="preserve">Figure </w:t>
      </w:r>
      <w:r w:rsidR="004F4865">
        <w:fldChar w:fldCharType="begin"/>
      </w:r>
      <w:r w:rsidR="004F4865">
        <w:instrText xml:space="preserve"> SEQ Figure \* ARABIC </w:instrText>
      </w:r>
      <w:r w:rsidR="004F4865">
        <w:fldChar w:fldCharType="separate"/>
      </w:r>
      <w:r w:rsidR="00B65864">
        <w:rPr>
          <w:noProof/>
        </w:rPr>
        <w:t>59</w:t>
      </w:r>
      <w:r w:rsidR="004F4865">
        <w:rPr>
          <w:noProof/>
        </w:rPr>
        <w:fldChar w:fldCharType="end"/>
      </w:r>
      <w:r>
        <w:t>. Assignment Criteria</w:t>
      </w:r>
      <w:bookmarkEnd w:id="204"/>
    </w:p>
    <w:p w14:paraId="2B17762A" w14:textId="33E98632" w:rsidR="00652797" w:rsidRDefault="004644EC" w:rsidP="002E35ED">
      <w:r>
        <w:t xml:space="preserve">The assignment criteria </w:t>
      </w:r>
      <w:r w:rsidR="00802945">
        <w:t>provide</w:t>
      </w:r>
      <w:r>
        <w:t xml:space="preserve"> the ability to </w:t>
      </w:r>
      <w:r w:rsidR="003F2B12">
        <w:t xml:space="preserve">define who are the Case Owners responsible for a specific Regulation or for a specific </w:t>
      </w:r>
      <w:r w:rsidR="00627CEB">
        <w:t>Activity</w:t>
      </w:r>
      <w:r w:rsidR="003F2B12">
        <w:t xml:space="preserve"> under this Regulation. </w:t>
      </w:r>
    </w:p>
    <w:p w14:paraId="13DB39A4" w14:textId="4AD5D969" w:rsidR="00D34085" w:rsidRDefault="1FAB7495" w:rsidP="003129B1">
      <w:r>
        <w:t xml:space="preserve">If the option selected is </w:t>
      </w:r>
      <w:r w:rsidR="2F12AAE8">
        <w:rPr>
          <w:noProof/>
        </w:rPr>
        <w:drawing>
          <wp:inline distT="0" distB="0" distL="0" distR="0" wp14:anchorId="17BF7F57" wp14:editId="1DD1F02C">
            <wp:extent cx="858741" cy="174788"/>
            <wp:effectExtent l="0" t="0" r="5080" b="3175"/>
            <wp:docPr id="191239260" name="Picture 19123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60"/>
                    <pic:cNvPicPr/>
                  </pic:nvPicPr>
                  <pic:blipFill>
                    <a:blip r:embed="rId101">
                      <a:extLst>
                        <a:ext uri="{28A0092B-C50C-407E-A947-70E740481C1C}">
                          <a14:useLocalDpi xmlns:a14="http://schemas.microsoft.com/office/drawing/2010/main" val="0"/>
                        </a:ext>
                      </a:extLst>
                    </a:blip>
                    <a:stretch>
                      <a:fillRect/>
                    </a:stretch>
                  </pic:blipFill>
                  <pic:spPr>
                    <a:xfrm>
                      <a:off x="0" y="0"/>
                      <a:ext cx="858741" cy="174788"/>
                    </a:xfrm>
                    <a:prstGeom prst="rect">
                      <a:avLst/>
                    </a:prstGeom>
                  </pic:spPr>
                </pic:pic>
              </a:graphicData>
            </a:graphic>
          </wp:inline>
        </w:drawing>
      </w:r>
      <w:r w:rsidR="2F12AAE8">
        <w:t xml:space="preserve">, </w:t>
      </w:r>
      <w:r w:rsidR="6F1DFD87">
        <w:t>then</w:t>
      </w:r>
      <w:r w:rsidR="2F12AAE8">
        <w:t xml:space="preserve"> no special </w:t>
      </w:r>
      <w:r w:rsidR="65EFDFB9">
        <w:t>criteria should be used, and the system follow</w:t>
      </w:r>
      <w:r w:rsidR="23BC3770">
        <w:t>s</w:t>
      </w:r>
      <w:r w:rsidR="65EFDFB9">
        <w:t xml:space="preserve"> the assignment method selected in the upper section of the screen (see previous </w:t>
      </w:r>
      <w:r w:rsidR="6F1DFD87">
        <w:t>topic</w:t>
      </w:r>
      <w:r w:rsidR="55D78278">
        <w:t>)</w:t>
      </w:r>
      <w:r w:rsidR="6F1DFD87">
        <w:t>.</w:t>
      </w:r>
    </w:p>
    <w:p w14:paraId="1A737B85" w14:textId="2B2195A6" w:rsidR="003F2B12" w:rsidRDefault="1066C051" w:rsidP="003129B1">
      <w:r>
        <w:t xml:space="preserve">To </w:t>
      </w:r>
      <w:r w:rsidR="387E6CC0">
        <w:t xml:space="preserve">activate the option to define Case Owners per Regulation, </w:t>
      </w:r>
      <w:r w:rsidR="3FA9A991">
        <w:t>select</w:t>
      </w:r>
      <w:r w:rsidR="387E6CC0">
        <w:t xml:space="preserve"> the option </w:t>
      </w:r>
      <w:r w:rsidR="3FA9A991">
        <w:rPr>
          <w:noProof/>
        </w:rPr>
        <w:drawing>
          <wp:inline distT="0" distB="0" distL="0" distR="0" wp14:anchorId="30881EDD" wp14:editId="419A04D4">
            <wp:extent cx="1152939" cy="175613"/>
            <wp:effectExtent l="0" t="0" r="3175" b="2540"/>
            <wp:docPr id="191239259" name="Picture 19123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59"/>
                    <pic:cNvPicPr/>
                  </pic:nvPicPr>
                  <pic:blipFill>
                    <a:blip r:embed="rId102">
                      <a:extLst>
                        <a:ext uri="{28A0092B-C50C-407E-A947-70E740481C1C}">
                          <a14:useLocalDpi xmlns:a14="http://schemas.microsoft.com/office/drawing/2010/main" val="0"/>
                        </a:ext>
                      </a:extLst>
                    </a:blip>
                    <a:stretch>
                      <a:fillRect/>
                    </a:stretch>
                  </pic:blipFill>
                  <pic:spPr>
                    <a:xfrm>
                      <a:off x="0" y="0"/>
                      <a:ext cx="1152939" cy="175613"/>
                    </a:xfrm>
                    <a:prstGeom prst="rect">
                      <a:avLst/>
                    </a:prstGeom>
                  </pic:spPr>
                </pic:pic>
              </a:graphicData>
            </a:graphic>
          </wp:inline>
        </w:drawing>
      </w:r>
      <w:r w:rsidR="0FB2134E">
        <w:t>,</w:t>
      </w:r>
      <w:r w:rsidR="089C8344">
        <w:t xml:space="preserve"> </w:t>
      </w:r>
      <w:r w:rsidR="1C69D69E">
        <w:t xml:space="preserve">to display </w:t>
      </w:r>
      <w:r w:rsidR="089C8344">
        <w:t xml:space="preserve">the list of </w:t>
      </w:r>
      <w:r w:rsidR="6F1DFD87">
        <w:t xml:space="preserve">active </w:t>
      </w:r>
      <w:r w:rsidR="089C8344">
        <w:t xml:space="preserve">regulations in the </w:t>
      </w:r>
      <w:r w:rsidR="00F941EB">
        <w:t>DPM</w:t>
      </w:r>
      <w:r w:rsidR="089C8344">
        <w:t xml:space="preserve"> </w:t>
      </w:r>
      <w:r w:rsidR="4C2CDDD3">
        <w:t>system</w:t>
      </w:r>
      <w:r w:rsidR="6F1DFD87">
        <w:t>,</w:t>
      </w:r>
      <w:r w:rsidR="4C2CDDD3">
        <w:t xml:space="preserve"> and</w:t>
      </w:r>
      <w:r w:rsidR="089C8344">
        <w:t xml:space="preserve"> allow </w:t>
      </w:r>
      <w:r w:rsidR="06A21AE3">
        <w:t xml:space="preserve">the user to allocate a regulation to one or more </w:t>
      </w:r>
      <w:r w:rsidR="4C968B41">
        <w:t>Case Owner</w:t>
      </w:r>
      <w:r w:rsidR="1B8ADFC6">
        <w:t>s.</w:t>
      </w:r>
      <w:r w:rsidR="4C968B41">
        <w:t xml:space="preserve"> </w:t>
      </w:r>
      <w:r w:rsidR="089C8344">
        <w:t xml:space="preserve">In the example above, CCPA Requests </w:t>
      </w:r>
      <w:r w:rsidR="72AA2B57">
        <w:t>are</w:t>
      </w:r>
      <w:r w:rsidR="089C8344">
        <w:t xml:space="preserve"> allocated only to the Case Owner called “John Blake”, the GDPR Requests </w:t>
      </w:r>
      <w:r w:rsidR="72AA2B57">
        <w:t>are</w:t>
      </w:r>
      <w:r w:rsidR="089C8344">
        <w:t xml:space="preserve"> allocated to either “John Blake” or “Linda Pie”, and </w:t>
      </w:r>
      <w:r w:rsidR="374FE207">
        <w:t xml:space="preserve">HAWAII_SB418 Requests </w:t>
      </w:r>
      <w:r w:rsidR="72AA2B57">
        <w:t>are</w:t>
      </w:r>
      <w:r w:rsidR="374FE207">
        <w:t xml:space="preserve"> allocated to any </w:t>
      </w:r>
      <w:r w:rsidR="1FAB7495">
        <w:t xml:space="preserve">Case Owner. </w:t>
      </w:r>
    </w:p>
    <w:p w14:paraId="59D56A97" w14:textId="057803DE" w:rsidR="00E274EB" w:rsidRDefault="00E274EB" w:rsidP="003129B1">
      <w:r>
        <w:t xml:space="preserve">To define the users allocated to each </w:t>
      </w:r>
      <w:r w:rsidR="0042721F">
        <w:t xml:space="preserve">Regulation, </w:t>
      </w:r>
      <w:r w:rsidR="00AD5F71">
        <w:t xml:space="preserve">select </w:t>
      </w:r>
      <w:r w:rsidR="00F55E7E">
        <w:t xml:space="preserve">the line of the Regulation </w:t>
      </w:r>
      <w:r w:rsidR="00AD5F71">
        <w:t>to be</w:t>
      </w:r>
      <w:r w:rsidR="00F55E7E">
        <w:t xml:space="preserve"> configure</w:t>
      </w:r>
      <w:r w:rsidR="00AD5F71">
        <w:t>d</w:t>
      </w:r>
      <w:r w:rsidR="00F55E7E">
        <w:t xml:space="preserve">. </w:t>
      </w:r>
      <w:r w:rsidR="00AD5F71">
        <w:t>A</w:t>
      </w:r>
      <w:r w:rsidR="00F55E7E">
        <w:t xml:space="preserve"> pop-up screen allows select</w:t>
      </w:r>
      <w:r w:rsidR="00AD5F71">
        <w:t>ion of</w:t>
      </w:r>
      <w:r w:rsidR="00F55E7E">
        <w:t xml:space="preserve"> one or more Case Owner users. </w:t>
      </w:r>
    </w:p>
    <w:p w14:paraId="7C0ADD90" w14:textId="77777777" w:rsidR="00B42C8A" w:rsidRDefault="3A0878C7" w:rsidP="00B2495B">
      <w:pPr>
        <w:keepNext/>
      </w:pPr>
      <w:r>
        <w:rPr>
          <w:noProof/>
        </w:rPr>
        <w:lastRenderedPageBreak/>
        <w:drawing>
          <wp:inline distT="0" distB="0" distL="0" distR="0" wp14:anchorId="732D09B5" wp14:editId="426C6A29">
            <wp:extent cx="3474720" cy="1751096"/>
            <wp:effectExtent l="0" t="0" r="5080" b="1905"/>
            <wp:docPr id="191239264" name="Picture 1912392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64"/>
                    <pic:cNvPicPr/>
                  </pic:nvPicPr>
                  <pic:blipFill>
                    <a:blip r:embed="rId103">
                      <a:extLst>
                        <a:ext uri="{28A0092B-C50C-407E-A947-70E740481C1C}">
                          <a14:useLocalDpi xmlns:a14="http://schemas.microsoft.com/office/drawing/2010/main" val="0"/>
                        </a:ext>
                      </a:extLst>
                    </a:blip>
                    <a:stretch>
                      <a:fillRect/>
                    </a:stretch>
                  </pic:blipFill>
                  <pic:spPr>
                    <a:xfrm>
                      <a:off x="0" y="0"/>
                      <a:ext cx="3474720" cy="1751096"/>
                    </a:xfrm>
                    <a:prstGeom prst="rect">
                      <a:avLst/>
                    </a:prstGeom>
                  </pic:spPr>
                </pic:pic>
              </a:graphicData>
            </a:graphic>
          </wp:inline>
        </w:drawing>
      </w:r>
    </w:p>
    <w:p w14:paraId="61F901A7" w14:textId="3EEFB41A" w:rsidR="00F55E7E" w:rsidRDefault="00B42C8A" w:rsidP="00B2495B">
      <w:pPr>
        <w:pStyle w:val="Caption"/>
      </w:pPr>
      <w:bookmarkStart w:id="205" w:name="_Toc63416250"/>
      <w:r>
        <w:t xml:space="preserve">Figure </w:t>
      </w:r>
      <w:r w:rsidR="004F4865">
        <w:fldChar w:fldCharType="begin"/>
      </w:r>
      <w:r w:rsidR="004F4865">
        <w:instrText xml:space="preserve"> SEQ Figure \* ARABIC </w:instrText>
      </w:r>
      <w:r w:rsidR="004F4865">
        <w:fldChar w:fldCharType="separate"/>
      </w:r>
      <w:r w:rsidR="00B65864">
        <w:rPr>
          <w:noProof/>
        </w:rPr>
        <w:t>60</w:t>
      </w:r>
      <w:r w:rsidR="004F4865">
        <w:rPr>
          <w:noProof/>
        </w:rPr>
        <w:fldChar w:fldCharType="end"/>
      </w:r>
      <w:r>
        <w:t>. Resource Selection for CCPA</w:t>
      </w:r>
      <w:bookmarkEnd w:id="205"/>
    </w:p>
    <w:p w14:paraId="673BBEA7" w14:textId="52740E0C" w:rsidR="00D34085" w:rsidRDefault="1066C051" w:rsidP="003129B1">
      <w:r>
        <w:t xml:space="preserve">The next level of assignment criteria is the </w:t>
      </w:r>
      <w:r w:rsidR="7746F76F">
        <w:rPr>
          <w:noProof/>
        </w:rPr>
        <w:drawing>
          <wp:inline distT="0" distB="0" distL="0" distR="0" wp14:anchorId="5ED1F7B8" wp14:editId="0F34A11A">
            <wp:extent cx="842838" cy="159628"/>
            <wp:effectExtent l="0" t="0" r="0" b="5715"/>
            <wp:docPr id="191239261" name="Picture 19123926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61"/>
                    <pic:cNvPicPr/>
                  </pic:nvPicPr>
                  <pic:blipFill>
                    <a:blip r:embed="rId104">
                      <a:extLst>
                        <a:ext uri="{28A0092B-C50C-407E-A947-70E740481C1C}">
                          <a14:useLocalDpi xmlns:a14="http://schemas.microsoft.com/office/drawing/2010/main" val="0"/>
                        </a:ext>
                      </a:extLst>
                    </a:blip>
                    <a:stretch>
                      <a:fillRect/>
                    </a:stretch>
                  </pic:blipFill>
                  <pic:spPr>
                    <a:xfrm>
                      <a:off x="0" y="0"/>
                      <a:ext cx="842838" cy="159628"/>
                    </a:xfrm>
                    <a:prstGeom prst="rect">
                      <a:avLst/>
                    </a:prstGeom>
                  </pic:spPr>
                </pic:pic>
              </a:graphicData>
            </a:graphic>
          </wp:inline>
        </w:drawing>
      </w:r>
      <w:r w:rsidR="350D734E">
        <w:t xml:space="preserve">. When this option is switched on, the supervisor can define </w:t>
      </w:r>
      <w:r w:rsidR="335E12E0">
        <w:t xml:space="preserve">additional </w:t>
      </w:r>
      <w:r w:rsidR="3026F3D1">
        <w:t>assignment</w:t>
      </w:r>
      <w:r w:rsidR="335E12E0">
        <w:t xml:space="preserve"> criteria at the </w:t>
      </w:r>
      <w:r w:rsidR="00627CEB">
        <w:t>Activity</w:t>
      </w:r>
      <w:r w:rsidR="335E12E0">
        <w:t xml:space="preserve"> level. In the example above, </w:t>
      </w:r>
      <w:r w:rsidR="5DC4F007">
        <w:t xml:space="preserve">every Request of the Regulation CCPA and </w:t>
      </w:r>
      <w:r w:rsidR="00627CEB">
        <w:t>Activity</w:t>
      </w:r>
      <w:r w:rsidR="5DC4F007">
        <w:t xml:space="preserve"> “What Do You Collect on Me” will be allocated to the Case Owner user called “Linda Pie”.</w:t>
      </w:r>
      <w:r w:rsidR="3026F3D1">
        <w:t xml:space="preserve"> </w:t>
      </w:r>
    </w:p>
    <w:p w14:paraId="5883BDBE" w14:textId="6905C433" w:rsidR="0000120C" w:rsidRDefault="3026F3D1" w:rsidP="003129B1">
      <w:r>
        <w:t xml:space="preserve">To add new assignment criteria at the </w:t>
      </w:r>
      <w:r w:rsidR="00627CEB">
        <w:t>Activity</w:t>
      </w:r>
      <w:r>
        <w:t xml:space="preserve"> level, use the </w:t>
      </w:r>
      <w:r w:rsidR="2DF707A2">
        <w:rPr>
          <w:noProof/>
        </w:rPr>
        <w:drawing>
          <wp:inline distT="0" distB="0" distL="0" distR="0" wp14:anchorId="0F7665F6" wp14:editId="2C0D7B3A">
            <wp:extent cx="557968" cy="141025"/>
            <wp:effectExtent l="0" t="0" r="1270" b="0"/>
            <wp:docPr id="191239262" name="Picture 19123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62"/>
                    <pic:cNvPicPr/>
                  </pic:nvPicPr>
                  <pic:blipFill>
                    <a:blip r:embed="rId105">
                      <a:extLst>
                        <a:ext uri="{28A0092B-C50C-407E-A947-70E740481C1C}">
                          <a14:useLocalDpi xmlns:a14="http://schemas.microsoft.com/office/drawing/2010/main" val="0"/>
                        </a:ext>
                      </a:extLst>
                    </a:blip>
                    <a:stretch>
                      <a:fillRect/>
                    </a:stretch>
                  </pic:blipFill>
                  <pic:spPr>
                    <a:xfrm>
                      <a:off x="0" y="0"/>
                      <a:ext cx="557968" cy="141025"/>
                    </a:xfrm>
                    <a:prstGeom prst="rect">
                      <a:avLst/>
                    </a:prstGeom>
                  </pic:spPr>
                </pic:pic>
              </a:graphicData>
            </a:graphic>
          </wp:inline>
        </w:drawing>
      </w:r>
      <w:r w:rsidR="7F55FE08">
        <w:t xml:space="preserve"> option at the right side of the screen. </w:t>
      </w:r>
      <w:r w:rsidR="2B80005B">
        <w:t xml:space="preserve">This opens a pop-up screen where the supervisor can select the Regulation, </w:t>
      </w:r>
      <w:r w:rsidR="00627CEB">
        <w:t>Activity</w:t>
      </w:r>
      <w:r w:rsidR="2B80005B">
        <w:t xml:space="preserve"> and one or more Case Owners that should be responsible for the Requests of this </w:t>
      </w:r>
      <w:r w:rsidR="72AA2B57">
        <w:t>type</w:t>
      </w:r>
      <w:r w:rsidR="2B80005B">
        <w:t xml:space="preserve">. </w:t>
      </w:r>
    </w:p>
    <w:p w14:paraId="580B46C1" w14:textId="77777777" w:rsidR="00B42C8A" w:rsidRDefault="2B80005B" w:rsidP="00B2495B">
      <w:pPr>
        <w:keepNext/>
      </w:pPr>
      <w:r>
        <w:rPr>
          <w:noProof/>
        </w:rPr>
        <w:drawing>
          <wp:inline distT="0" distB="0" distL="0" distR="0" wp14:anchorId="7BF9A1DF" wp14:editId="1E825807">
            <wp:extent cx="3385175" cy="2704161"/>
            <wp:effectExtent l="0" t="0" r="6350" b="1270"/>
            <wp:docPr id="191239263" name="Picture 191239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39263"/>
                    <pic:cNvPicPr/>
                  </pic:nvPicPr>
                  <pic:blipFill>
                    <a:blip r:embed="rId106">
                      <a:extLst>
                        <a:ext uri="{28A0092B-C50C-407E-A947-70E740481C1C}">
                          <a14:useLocalDpi xmlns:a14="http://schemas.microsoft.com/office/drawing/2010/main" val="0"/>
                        </a:ext>
                      </a:extLst>
                    </a:blip>
                    <a:stretch>
                      <a:fillRect/>
                    </a:stretch>
                  </pic:blipFill>
                  <pic:spPr>
                    <a:xfrm>
                      <a:off x="0" y="0"/>
                      <a:ext cx="3385175" cy="2704161"/>
                    </a:xfrm>
                    <a:prstGeom prst="rect">
                      <a:avLst/>
                    </a:prstGeom>
                  </pic:spPr>
                </pic:pic>
              </a:graphicData>
            </a:graphic>
          </wp:inline>
        </w:drawing>
      </w:r>
    </w:p>
    <w:p w14:paraId="0D90B926" w14:textId="0CDD22FD" w:rsidR="00986F52" w:rsidRDefault="00B42C8A" w:rsidP="00B2495B">
      <w:pPr>
        <w:pStyle w:val="Caption"/>
      </w:pPr>
      <w:bookmarkStart w:id="206" w:name="_Toc63416251"/>
      <w:r>
        <w:t xml:space="preserve">Figure </w:t>
      </w:r>
      <w:r w:rsidR="004F4865">
        <w:fldChar w:fldCharType="begin"/>
      </w:r>
      <w:r w:rsidR="004F4865">
        <w:instrText xml:space="preserve"> SEQ Figure \* ARABIC </w:instrText>
      </w:r>
      <w:r w:rsidR="004F4865">
        <w:fldChar w:fldCharType="separate"/>
      </w:r>
      <w:r w:rsidR="00B65864">
        <w:rPr>
          <w:noProof/>
        </w:rPr>
        <w:t>61</w:t>
      </w:r>
      <w:r w:rsidR="004F4865">
        <w:rPr>
          <w:noProof/>
        </w:rPr>
        <w:fldChar w:fldCharType="end"/>
      </w:r>
      <w:r>
        <w:t>. New Filter: Regulation/Activity</w:t>
      </w:r>
      <w:bookmarkEnd w:id="206"/>
    </w:p>
    <w:p w14:paraId="629772C6" w14:textId="4C93DB7A" w:rsidR="00C56C1A" w:rsidRDefault="00591FD9" w:rsidP="00591FD9">
      <w:pPr>
        <w:pStyle w:val="Heading1"/>
        <w:rPr>
          <w:ins w:id="207" w:author="Laura H" w:date="2021-02-23T14:30:00Z"/>
        </w:rPr>
      </w:pPr>
      <w:bookmarkStart w:id="208" w:name="_Toc63415296"/>
      <w:r>
        <w:t>Consent Management</w:t>
      </w:r>
      <w:bookmarkEnd w:id="208"/>
    </w:p>
    <w:p w14:paraId="44760992" w14:textId="2BDD441A" w:rsidR="00832091" w:rsidRDefault="00832091" w:rsidP="00832091">
      <w:pPr>
        <w:rPr>
          <w:ins w:id="209" w:author="Laura H" w:date="2021-02-23T14:30:00Z"/>
        </w:rPr>
      </w:pPr>
      <w:ins w:id="210" w:author="Laura H" w:date="2021-02-23T14:30:00Z">
        <w:r>
          <w:t xml:space="preserve">The </w:t>
        </w:r>
      </w:ins>
      <w:ins w:id="211" w:author="Laura H" w:date="2021-02-23T14:31:00Z">
        <w:r>
          <w:t>Consent Management function</w:t>
        </w:r>
      </w:ins>
      <w:ins w:id="212" w:author="Laura H" w:date="2021-02-23T14:30:00Z">
        <w:r>
          <w:t xml:space="preserve"> </w:t>
        </w:r>
      </w:ins>
      <w:ins w:id="213" w:author="Laura H" w:date="2021-02-23T14:50:00Z">
        <w:r w:rsidR="00F55F43">
          <w:t xml:space="preserve">ensures </w:t>
        </w:r>
        <w:r w:rsidR="00E37C81">
          <w:t>that information is correctly, effectively collected with the proper authorization.</w:t>
        </w:r>
      </w:ins>
    </w:p>
    <w:p w14:paraId="5F57C038" w14:textId="4C29E20D" w:rsidR="00832091" w:rsidRPr="00E37C81" w:rsidDel="00E37C81" w:rsidRDefault="00832091">
      <w:pPr>
        <w:pStyle w:val="ListParagraph"/>
        <w:numPr>
          <w:ilvl w:val="0"/>
          <w:numId w:val="18"/>
        </w:numPr>
        <w:rPr>
          <w:del w:id="214" w:author="Laura H" w:date="2021-02-23T14:52:00Z"/>
        </w:rPr>
        <w:pPrChange w:id="215" w:author="Laura H" w:date="2021-02-23T14:30:00Z">
          <w:pPr>
            <w:pStyle w:val="Heading1"/>
          </w:pPr>
        </w:pPrChange>
      </w:pPr>
    </w:p>
    <w:p w14:paraId="7DA6B112" w14:textId="24B20907" w:rsidR="000F39B4" w:rsidRDefault="000F39B4" w:rsidP="000F39B4">
      <w:pPr>
        <w:pStyle w:val="Heading2"/>
      </w:pPr>
      <w:bookmarkStart w:id="216" w:name="_Toc63415297"/>
      <w:r>
        <w:t>Consent Management Overview</w:t>
      </w:r>
      <w:bookmarkEnd w:id="216"/>
    </w:p>
    <w:p w14:paraId="0D771095" w14:textId="2001B301" w:rsidR="006D7CFC" w:rsidRDefault="00E37C81" w:rsidP="003E0125">
      <w:ins w:id="217" w:author="Laura H" w:date="2021-02-23T14:53:00Z">
        <w:r>
          <w:t xml:space="preserve">The </w:t>
        </w:r>
      </w:ins>
      <w:r w:rsidR="006D7CFC">
        <w:t xml:space="preserve">K2View Data Privacy Management module (DPM) </w:t>
      </w:r>
      <w:r w:rsidR="006D7CFC" w:rsidRPr="00986A73">
        <w:t xml:space="preserve">covers the end-to-end lifecycle of Consent </w:t>
      </w:r>
      <w:ins w:id="218" w:author="Laura H" w:date="2021-02-23T14:54:00Z">
        <w:r>
          <w:t>M</w:t>
        </w:r>
      </w:ins>
      <w:del w:id="219" w:author="Laura H" w:date="2021-02-23T14:54:00Z">
        <w:r w:rsidR="006D7CFC" w:rsidRPr="00986A73" w:rsidDel="00E37C81">
          <w:delText>m</w:delText>
        </w:r>
      </w:del>
      <w:r w:rsidR="006D7CFC" w:rsidRPr="00986A73">
        <w:t>anagement, including</w:t>
      </w:r>
      <w:r w:rsidR="006D7CFC">
        <w:t xml:space="preserve"> consent configuration, </w:t>
      </w:r>
      <w:ins w:id="220" w:author="Laura H" w:date="2021-02-23T14:54:00Z">
        <w:r>
          <w:t>c</w:t>
        </w:r>
      </w:ins>
      <w:del w:id="221" w:author="Laura H" w:date="2021-02-23T14:54:00Z">
        <w:r w:rsidR="006D7CFC" w:rsidDel="00E37C81">
          <w:delText>C</w:delText>
        </w:r>
      </w:del>
      <w:r w:rsidR="006D7CFC">
        <w:t xml:space="preserve">ustomer consent </w:t>
      </w:r>
      <w:r w:rsidR="00EB2506">
        <w:t>preferences</w:t>
      </w:r>
      <w:del w:id="222" w:author="Laura H" w:date="2021-02-23T14:56:00Z">
        <w:r w:rsidR="00EB2506" w:rsidDel="00E37C81">
          <w:delText xml:space="preserve"> </w:delText>
        </w:r>
        <w:r w:rsidR="006D7CFC" w:rsidDel="00E37C81">
          <w:delText>management</w:delText>
        </w:r>
      </w:del>
      <w:r w:rsidR="006D7CFC">
        <w:t xml:space="preserve">, </w:t>
      </w:r>
      <w:ins w:id="223" w:author="Laura H" w:date="2021-02-23T14:56:00Z">
        <w:r>
          <w:t>c</w:t>
        </w:r>
      </w:ins>
      <w:del w:id="224" w:author="Laura H" w:date="2021-02-23T14:56:00Z">
        <w:r w:rsidR="006D7CFC" w:rsidDel="00E37C81">
          <w:delText>C</w:delText>
        </w:r>
      </w:del>
      <w:r w:rsidR="006D7CFC">
        <w:t xml:space="preserve">entral </w:t>
      </w:r>
      <w:ins w:id="225" w:author="Laura H" w:date="2021-02-23T14:56:00Z">
        <w:r>
          <w:t>c</w:t>
        </w:r>
      </w:ins>
      <w:del w:id="226" w:author="Laura H" w:date="2021-02-23T14:56:00Z">
        <w:r w:rsidR="006D7CFC" w:rsidDel="00E37C81">
          <w:delText>C</w:delText>
        </w:r>
      </w:del>
      <w:r w:rsidR="006D7CFC">
        <w:t>onsent repository, integration with third parties</w:t>
      </w:r>
      <w:ins w:id="227" w:author="Laura H" w:date="2021-02-23T14:55:00Z">
        <w:r>
          <w:t>,</w:t>
        </w:r>
      </w:ins>
      <w:r w:rsidR="006D7CFC">
        <w:t xml:space="preserve"> and more.</w:t>
      </w:r>
    </w:p>
    <w:p w14:paraId="35E86F8C" w14:textId="7C16468A" w:rsidR="000227C6" w:rsidRDefault="000227C6" w:rsidP="003E0125">
      <w:del w:id="228" w:author="Laura H" w:date="2021-02-23T15:04:00Z">
        <w:r w:rsidDel="00A172B9">
          <w:delText>Its main features include:</w:delText>
        </w:r>
      </w:del>
      <w:ins w:id="229" w:author="Laura H" w:date="2021-02-23T15:04:00Z">
        <w:r w:rsidR="00A172B9">
          <w:t>The following l</w:t>
        </w:r>
      </w:ins>
      <w:ins w:id="230" w:author="Laura H" w:date="2021-02-23T15:05:00Z">
        <w:r w:rsidR="00A172B9">
          <w:t xml:space="preserve">ist describes the </w:t>
        </w:r>
      </w:ins>
      <w:ins w:id="231" w:author="Laura H" w:date="2021-02-23T15:04:00Z">
        <w:r w:rsidR="00A172B9">
          <w:t>main features of Consent Management</w:t>
        </w:r>
      </w:ins>
      <w:ins w:id="232" w:author="Laura H" w:date="2021-02-23T15:05:00Z">
        <w:r w:rsidR="00A172B9">
          <w:t>.</w:t>
        </w:r>
      </w:ins>
    </w:p>
    <w:p w14:paraId="2BC3E445" w14:textId="77777777" w:rsidR="006D7CFC" w:rsidRPr="006C7E25" w:rsidRDefault="006D7CFC" w:rsidP="006D7CFC">
      <w:pPr>
        <w:spacing w:after="0"/>
      </w:pPr>
      <w:r w:rsidRPr="006C7E25">
        <w:rPr>
          <w:rFonts w:cs="Arial"/>
          <w:b/>
          <w:bCs/>
          <w:color w:val="358B99" w:themeColor="accent4" w:themeShade="BF"/>
        </w:rPr>
        <w:t>Configurable Consent Topics</w:t>
      </w:r>
    </w:p>
    <w:p w14:paraId="1518F121" w14:textId="106D1295" w:rsidR="006D7CFC" w:rsidRPr="006C7E25" w:rsidRDefault="006D7CFC" w:rsidP="003E0125">
      <w:r w:rsidRPr="006C7E25">
        <w:t>DPM is fully configurable</w:t>
      </w:r>
      <w:ins w:id="233" w:author="Laura H" w:date="2021-02-23T15:16:00Z">
        <w:r w:rsidR="005E553D">
          <w:t>, and any</w:t>
        </w:r>
      </w:ins>
      <w:del w:id="234" w:author="Laura H" w:date="2021-02-23T15:09:00Z">
        <w:r w:rsidRPr="006C7E25" w:rsidDel="00A172B9">
          <w:delText>,</w:delText>
        </w:r>
      </w:del>
      <w:del w:id="235" w:author="Laura H" w:date="2021-02-23T15:16:00Z">
        <w:r w:rsidRPr="006C7E25" w:rsidDel="005E553D">
          <w:delText xml:space="preserve"> </w:delText>
        </w:r>
      </w:del>
      <w:del w:id="236" w:author="Laura H" w:date="2021-02-23T15:10:00Z">
        <w:r w:rsidRPr="006C7E25" w:rsidDel="00A172B9">
          <w:delText>so that any</w:delText>
        </w:r>
      </w:del>
      <w:r w:rsidRPr="006C7E25">
        <w:t xml:space="preserve"> consent topic can be defined by the DPM </w:t>
      </w:r>
      <w:ins w:id="237" w:author="Laura H" w:date="2021-02-23T15:10:00Z">
        <w:r w:rsidR="00A172B9">
          <w:t>A</w:t>
        </w:r>
      </w:ins>
      <w:del w:id="238" w:author="Laura H" w:date="2021-02-23T15:10:00Z">
        <w:r w:rsidRPr="006C7E25" w:rsidDel="00A172B9">
          <w:delText>a</w:delText>
        </w:r>
      </w:del>
      <w:r w:rsidRPr="006C7E25">
        <w:t xml:space="preserve">dministrator </w:t>
      </w:r>
      <w:del w:id="239" w:author="Laura H" w:date="2021-02-23T15:17:00Z">
        <w:r w:rsidRPr="006C7E25" w:rsidDel="005E553D">
          <w:delText xml:space="preserve">using </w:delText>
        </w:r>
      </w:del>
      <w:ins w:id="240" w:author="Laura H" w:date="2021-02-23T15:17:00Z">
        <w:r w:rsidR="005E553D">
          <w:t>through</w:t>
        </w:r>
        <w:r w:rsidR="005E553D" w:rsidRPr="006C7E25">
          <w:t xml:space="preserve"> </w:t>
        </w:r>
      </w:ins>
      <w:r w:rsidRPr="006C7E25">
        <w:t>a user-friendly</w:t>
      </w:r>
      <w:ins w:id="241" w:author="Laura H" w:date="2021-02-23T15:06:00Z">
        <w:r w:rsidR="00A172B9">
          <w:t>,</w:t>
        </w:r>
      </w:ins>
      <w:r w:rsidRPr="006C7E25">
        <w:t xml:space="preserve"> </w:t>
      </w:r>
      <w:ins w:id="242" w:author="Laura H" w:date="2021-02-23T15:06:00Z">
        <w:r w:rsidR="00A172B9">
          <w:t>W</w:t>
        </w:r>
      </w:ins>
      <w:del w:id="243" w:author="Laura H" w:date="2021-02-23T15:06:00Z">
        <w:r w:rsidRPr="006C7E25" w:rsidDel="00A172B9">
          <w:delText>w</w:delText>
        </w:r>
      </w:del>
      <w:r w:rsidRPr="006C7E25">
        <w:t xml:space="preserve">eb-based user interface. </w:t>
      </w:r>
    </w:p>
    <w:p w14:paraId="78E72C18" w14:textId="77777777" w:rsidR="006D7CFC" w:rsidRPr="006C7E25" w:rsidRDefault="006D7CFC" w:rsidP="006D7CFC">
      <w:pPr>
        <w:spacing w:after="0"/>
        <w:rPr>
          <w:rFonts w:cs="Arial"/>
          <w:b/>
          <w:bCs/>
          <w:color w:val="358B99" w:themeColor="accent4" w:themeShade="BF"/>
        </w:rPr>
      </w:pPr>
      <w:r w:rsidRPr="006C7E25">
        <w:rPr>
          <w:rFonts w:cs="Arial"/>
          <w:b/>
          <w:bCs/>
          <w:color w:val="358B99" w:themeColor="accent4" w:themeShade="BF"/>
        </w:rPr>
        <w:t>Obtain Customer’s consent and preferences</w:t>
      </w:r>
    </w:p>
    <w:p w14:paraId="57937BE5" w14:textId="4476D4CF" w:rsidR="006D7CFC" w:rsidRDefault="006D7CFC" w:rsidP="003E0125">
      <w:r w:rsidRPr="006C7E25">
        <w:t>Provide</w:t>
      </w:r>
      <w:r>
        <w:t xml:space="preserve"> a</w:t>
      </w:r>
      <w:r w:rsidRPr="006C7E25">
        <w:t xml:space="preserve"> list of consents relevant to the customer. </w:t>
      </w:r>
      <w:del w:id="244" w:author="Laura H" w:date="2021-02-23T15:27:00Z">
        <w:r w:rsidRPr="006C7E25" w:rsidDel="00F553CE">
          <w:delText xml:space="preserve">It </w:delText>
        </w:r>
      </w:del>
      <w:ins w:id="245" w:author="Laura H" w:date="2021-02-23T15:27:00Z">
        <w:r w:rsidR="00F553CE">
          <w:t>This</w:t>
        </w:r>
        <w:r w:rsidR="00F553CE" w:rsidRPr="006C7E25">
          <w:t xml:space="preserve"> </w:t>
        </w:r>
      </w:ins>
      <w:r w:rsidRPr="006C7E25">
        <w:t xml:space="preserve">allows your customers to review, </w:t>
      </w:r>
      <w:r>
        <w:t>accept</w:t>
      </w:r>
      <w:ins w:id="246" w:author="Laura H" w:date="2021-02-23T15:18:00Z">
        <w:r w:rsidR="005E553D">
          <w:t>,</w:t>
        </w:r>
      </w:ins>
      <w:r w:rsidRPr="006C7E25">
        <w:t xml:space="preserve"> or withdraw consents using a self-service</w:t>
      </w:r>
      <w:ins w:id="247" w:author="Laura H" w:date="2021-02-23T15:19:00Z">
        <w:r w:rsidR="005E553D">
          <w:t>,</w:t>
        </w:r>
      </w:ins>
      <w:r w:rsidRPr="006C7E25">
        <w:t xml:space="preserve"> </w:t>
      </w:r>
      <w:ins w:id="248" w:author="Laura H" w:date="2021-02-23T15:32:00Z">
        <w:r w:rsidR="00CA55B4">
          <w:t>W</w:t>
        </w:r>
      </w:ins>
      <w:del w:id="249" w:author="Laura H" w:date="2021-02-23T15:18:00Z">
        <w:r w:rsidRPr="006C7E25" w:rsidDel="005E553D">
          <w:delText>w</w:delText>
        </w:r>
      </w:del>
      <w:r w:rsidRPr="006C7E25">
        <w:t>eb-based application. Customer preference changes are recorded for audit purposes.</w:t>
      </w:r>
      <w:r>
        <w:t xml:space="preserve"> </w:t>
      </w:r>
    </w:p>
    <w:p w14:paraId="5004DEAD" w14:textId="77777777" w:rsidR="006D7CFC" w:rsidRPr="002638FA" w:rsidRDefault="006D7CFC" w:rsidP="006D7CFC">
      <w:pPr>
        <w:spacing w:after="0"/>
        <w:rPr>
          <w:rFonts w:cs="Arial"/>
          <w:b/>
          <w:bCs/>
          <w:color w:val="358B99" w:themeColor="accent4" w:themeShade="BF"/>
        </w:rPr>
      </w:pPr>
      <w:r w:rsidRPr="002638FA">
        <w:rPr>
          <w:rFonts w:cs="Arial"/>
          <w:b/>
          <w:bCs/>
          <w:color w:val="358B99" w:themeColor="accent4" w:themeShade="BF"/>
        </w:rPr>
        <w:t>Maintain central consents repository</w:t>
      </w:r>
    </w:p>
    <w:p w14:paraId="65DF6E8F" w14:textId="77777777" w:rsidR="006D7CFC" w:rsidRDefault="006D7CFC" w:rsidP="003E0125">
      <w:r w:rsidRPr="002638FA">
        <w:t>DPM is the central repository for recording customer consent data across corporate systems. It obtains data from and provides data to any other application</w:t>
      </w:r>
      <w:r>
        <w:t>.</w:t>
      </w:r>
    </w:p>
    <w:p w14:paraId="47A14A60" w14:textId="77777777" w:rsidR="006D7CFC" w:rsidRPr="00855AC3" w:rsidRDefault="006D7CFC" w:rsidP="006D7CFC">
      <w:pPr>
        <w:spacing w:after="0"/>
        <w:rPr>
          <w:rFonts w:cs="Arial"/>
          <w:b/>
          <w:bCs/>
          <w:color w:val="358B99" w:themeColor="accent4" w:themeShade="BF"/>
        </w:rPr>
      </w:pPr>
      <w:r w:rsidRPr="00855AC3">
        <w:rPr>
          <w:rFonts w:cs="Arial"/>
          <w:b/>
          <w:bCs/>
          <w:color w:val="358B99" w:themeColor="accent4" w:themeShade="BF"/>
        </w:rPr>
        <w:t xml:space="preserve">Inform </w:t>
      </w:r>
    </w:p>
    <w:p w14:paraId="11AF2A55" w14:textId="5EB8E4AD" w:rsidR="006D7CFC" w:rsidRDefault="006D7CFC" w:rsidP="003E0125">
      <w:r w:rsidRPr="00986A73">
        <w:t xml:space="preserve">Provide </w:t>
      </w:r>
      <w:r>
        <w:t xml:space="preserve">a </w:t>
      </w:r>
      <w:r w:rsidRPr="00986A73">
        <w:t xml:space="preserve">list of </w:t>
      </w:r>
      <w:ins w:id="250" w:author="Laura H" w:date="2021-02-23T15:28:00Z">
        <w:r w:rsidR="00F553CE">
          <w:t>c</w:t>
        </w:r>
      </w:ins>
      <w:del w:id="251" w:author="Laura H" w:date="2021-02-23T15:28:00Z">
        <w:r w:rsidRPr="00986A73" w:rsidDel="00F553CE">
          <w:delText>C</w:delText>
        </w:r>
      </w:del>
      <w:r w:rsidRPr="00986A73">
        <w:t xml:space="preserve">onsents </w:t>
      </w:r>
      <w:r>
        <w:t>processed</w:t>
      </w:r>
      <w:r w:rsidRPr="00986A73">
        <w:t xml:space="preserve"> by a customer</w:t>
      </w:r>
      <w:r>
        <w:t xml:space="preserve"> and their attributes. Provide an h</w:t>
      </w:r>
      <w:r w:rsidRPr="00986A73">
        <w:t>istorical view of customer consent actions</w:t>
      </w:r>
      <w:r>
        <w:t xml:space="preserve">. The data can be exposed to authorized users or applications via APIs, files, publish/subscribe technologies </w:t>
      </w:r>
      <w:del w:id="252" w:author="Laura H" w:date="2021-02-23T15:33:00Z">
        <w:r w:rsidDel="00CA55B4">
          <w:delText>such as</w:delText>
        </w:r>
      </w:del>
      <w:ins w:id="253" w:author="Laura H" w:date="2021-02-23T15:33:00Z">
        <w:r w:rsidR="00CA55B4">
          <w:t>(ex:</w:t>
        </w:r>
      </w:ins>
      <w:r>
        <w:t xml:space="preserve"> Kafka</w:t>
      </w:r>
      <w:ins w:id="254" w:author="Laura H" w:date="2021-02-23T15:33:00Z">
        <w:r w:rsidR="00CA55B4">
          <w:t>)</w:t>
        </w:r>
      </w:ins>
      <w:ins w:id="255" w:author="Laura H" w:date="2021-02-23T15:27:00Z">
        <w:r w:rsidR="00F553CE">
          <w:t>,</w:t>
        </w:r>
      </w:ins>
      <w:r>
        <w:t xml:space="preserve"> and more.</w:t>
      </w:r>
    </w:p>
    <w:p w14:paraId="07F7B01C" w14:textId="77777777" w:rsidR="006D7CFC" w:rsidRDefault="006D7CFC" w:rsidP="006D7CFC">
      <w:pPr>
        <w:spacing w:after="0"/>
        <w:rPr>
          <w:rFonts w:cs="Arial"/>
          <w:b/>
          <w:bCs/>
          <w:color w:val="358B99" w:themeColor="accent4" w:themeShade="BF"/>
        </w:rPr>
      </w:pPr>
      <w:r w:rsidRPr="0092514B">
        <w:rPr>
          <w:rFonts w:cs="Arial"/>
          <w:b/>
          <w:bCs/>
          <w:color w:val="358B99" w:themeColor="accent4" w:themeShade="BF"/>
        </w:rPr>
        <w:t>Evidence</w:t>
      </w:r>
    </w:p>
    <w:p w14:paraId="442BE29C" w14:textId="025905DC" w:rsidR="006D7CFC" w:rsidRPr="007F5157" w:rsidRDefault="006D7CFC" w:rsidP="003E0125">
      <w:r w:rsidRPr="00986A73">
        <w:t xml:space="preserve">Comply with audit requirements by keeping evidence of who consented, </w:t>
      </w:r>
      <w:r>
        <w:t xml:space="preserve">to what, </w:t>
      </w:r>
      <w:r w:rsidRPr="00986A73">
        <w:t>when</w:t>
      </w:r>
      <w:ins w:id="256" w:author="Laura H" w:date="2021-02-23T15:32:00Z">
        <w:r w:rsidR="00F553CE">
          <w:t>,</w:t>
        </w:r>
      </w:ins>
      <w:r w:rsidRPr="00986A73">
        <w:t xml:space="preserve"> and via what channel</w:t>
      </w:r>
      <w:r>
        <w:t>.</w:t>
      </w:r>
    </w:p>
    <w:p w14:paraId="74C5DE7F" w14:textId="28492D40" w:rsidR="006D7CFC" w:rsidRDefault="006D7CFC" w:rsidP="003E0125">
      <w:r>
        <w:t xml:space="preserve">This chapter provides details about the </w:t>
      </w:r>
      <w:r w:rsidR="00B12462">
        <w:t xml:space="preserve">way consents are configured and managed using K2View </w:t>
      </w:r>
      <w:r w:rsidR="003333DA">
        <w:t>DPM</w:t>
      </w:r>
      <w:ins w:id="257" w:author="Laura H" w:date="2021-02-23T15:34:00Z">
        <w:r w:rsidR="00A72D4D">
          <w:t>.</w:t>
        </w:r>
      </w:ins>
    </w:p>
    <w:p w14:paraId="65F5A040" w14:textId="77777777" w:rsidR="006D7CFC" w:rsidRPr="002A6F1B" w:rsidRDefault="006D7CFC" w:rsidP="006D7CFC">
      <w:pPr>
        <w:pStyle w:val="Heading2"/>
      </w:pPr>
      <w:bookmarkStart w:id="258" w:name="_Toc62218612"/>
      <w:bookmarkStart w:id="259" w:name="_Toc62506087"/>
      <w:bookmarkStart w:id="260" w:name="_Toc63155272"/>
      <w:bookmarkStart w:id="261" w:name="_Toc63415298"/>
      <w:r>
        <w:t>Consent Topics and Categories Configuration</w:t>
      </w:r>
      <w:bookmarkEnd w:id="258"/>
      <w:bookmarkEnd w:id="259"/>
      <w:bookmarkEnd w:id="260"/>
      <w:bookmarkEnd w:id="261"/>
    </w:p>
    <w:p w14:paraId="16DFAF12" w14:textId="154D4915" w:rsidR="004B300F" w:rsidRPr="00A3757A" w:rsidRDefault="004B300F" w:rsidP="004B300F">
      <w:r w:rsidRPr="00A3757A">
        <w:t>K2View Consent Management is a flexible, configurable system</w:t>
      </w:r>
      <w:del w:id="262" w:author="Laura H" w:date="2021-02-23T15:38:00Z">
        <w:r w:rsidRPr="00A3757A" w:rsidDel="00A137F7">
          <w:delText>,</w:delText>
        </w:r>
      </w:del>
      <w:del w:id="263" w:author="Laura H" w:date="2021-02-23T15:43:00Z">
        <w:r w:rsidRPr="00A3757A" w:rsidDel="001B303E">
          <w:delText xml:space="preserve"> </w:delText>
        </w:r>
      </w:del>
      <w:del w:id="264" w:author="Laura H" w:date="2021-02-23T15:38:00Z">
        <w:r w:rsidRPr="00A3757A" w:rsidDel="00A137F7">
          <w:delText xml:space="preserve">which </w:delText>
        </w:r>
      </w:del>
      <w:ins w:id="265" w:author="Laura H" w:date="2021-02-23T15:43:00Z">
        <w:r w:rsidR="001B303E">
          <w:t xml:space="preserve">, allowing </w:t>
        </w:r>
      </w:ins>
      <w:del w:id="266" w:author="Laura H" w:date="2021-02-23T15:43:00Z">
        <w:r w:rsidRPr="00A3757A" w:rsidDel="001B303E">
          <w:delText xml:space="preserve">allows </w:delText>
        </w:r>
      </w:del>
      <w:r w:rsidRPr="00A3757A">
        <w:t xml:space="preserve">each organization to determine </w:t>
      </w:r>
      <w:del w:id="267" w:author="Laura H" w:date="2021-02-23T15:39:00Z">
        <w:r w:rsidRPr="00A3757A" w:rsidDel="00A137F7">
          <w:delText xml:space="preserve">which </w:delText>
        </w:r>
      </w:del>
      <w:ins w:id="268" w:author="Laura H" w:date="2021-02-23T15:39:00Z">
        <w:r w:rsidR="00A137F7">
          <w:t>which</w:t>
        </w:r>
        <w:r w:rsidR="00A137F7" w:rsidRPr="00A3757A">
          <w:t xml:space="preserve"> </w:t>
        </w:r>
      </w:ins>
      <w:del w:id="269" w:author="Laura H" w:date="2021-02-23T15:38:00Z">
        <w:r w:rsidRPr="00A3757A" w:rsidDel="00A137F7">
          <w:delText xml:space="preserve">are the </w:delText>
        </w:r>
      </w:del>
      <w:r w:rsidRPr="00A3757A">
        <w:t>consent</w:t>
      </w:r>
      <w:del w:id="270" w:author="Laura H" w:date="2021-02-23T15:38:00Z">
        <w:r w:rsidRPr="00A3757A" w:rsidDel="00A137F7">
          <w:delText>s</w:delText>
        </w:r>
      </w:del>
      <w:r w:rsidRPr="00A3757A">
        <w:t xml:space="preserve"> topics </w:t>
      </w:r>
      <w:ins w:id="271" w:author="Laura H" w:date="2021-02-23T15:39:00Z">
        <w:r w:rsidR="00A137F7">
          <w:t xml:space="preserve">are </w:t>
        </w:r>
      </w:ins>
      <w:del w:id="272" w:author="Laura H" w:date="2021-02-23T15:38:00Z">
        <w:r w:rsidRPr="00A3757A" w:rsidDel="00A137F7">
          <w:delText xml:space="preserve">that </w:delText>
        </w:r>
      </w:del>
      <w:del w:id="273" w:author="Laura H" w:date="2021-02-23T15:39:00Z">
        <w:r w:rsidRPr="00A3757A" w:rsidDel="00A137F7">
          <w:delText xml:space="preserve">should be </w:delText>
        </w:r>
      </w:del>
      <w:r>
        <w:t>managed by the system</w:t>
      </w:r>
      <w:r w:rsidRPr="00A3757A">
        <w:t xml:space="preserve">. </w:t>
      </w:r>
    </w:p>
    <w:p w14:paraId="4D7ABAC7" w14:textId="72E32684" w:rsidR="00BE5E34" w:rsidRDefault="006D7CFC" w:rsidP="007F5795">
      <w:r>
        <w:t xml:space="preserve">The administrator can define any number of </w:t>
      </w:r>
      <w:ins w:id="274" w:author="Laura H" w:date="2021-02-23T15:40:00Z">
        <w:r w:rsidR="00A137F7">
          <w:t>c</w:t>
        </w:r>
      </w:ins>
      <w:del w:id="275" w:author="Laura H" w:date="2021-02-23T15:40:00Z">
        <w:r w:rsidDel="00A137F7">
          <w:delText>C</w:delText>
        </w:r>
      </w:del>
      <w:r>
        <w:t xml:space="preserve">onsent </w:t>
      </w:r>
      <w:ins w:id="276" w:author="Laura H" w:date="2021-02-23T15:40:00Z">
        <w:r w:rsidR="00A137F7">
          <w:t>t</w:t>
        </w:r>
      </w:ins>
      <w:del w:id="277" w:author="Laura H" w:date="2021-02-23T15:40:00Z">
        <w:r w:rsidDel="00A137F7">
          <w:delText>T</w:delText>
        </w:r>
      </w:del>
      <w:r>
        <w:t xml:space="preserve">opics and classify them under </w:t>
      </w:r>
      <w:ins w:id="278" w:author="Laura H" w:date="2021-02-23T15:40:00Z">
        <w:r w:rsidR="00A137F7">
          <w:t>c</w:t>
        </w:r>
      </w:ins>
      <w:del w:id="279" w:author="Laura H" w:date="2021-02-23T15:40:00Z">
        <w:r w:rsidDel="00A137F7">
          <w:delText>C</w:delText>
        </w:r>
      </w:del>
      <w:r>
        <w:t xml:space="preserve">onsent </w:t>
      </w:r>
      <w:ins w:id="280" w:author="Laura H" w:date="2021-02-23T15:40:00Z">
        <w:r w:rsidR="00A137F7">
          <w:t>c</w:t>
        </w:r>
      </w:ins>
      <w:del w:id="281" w:author="Laura H" w:date="2021-02-23T15:40:00Z">
        <w:r w:rsidDel="00A137F7">
          <w:delText>C</w:delText>
        </w:r>
      </w:del>
      <w:r>
        <w:t>ategories, allowing each organization to define the granularity of the consents it collects</w:t>
      </w:r>
      <w:r w:rsidRPr="00986A73">
        <w:t>.</w:t>
      </w:r>
      <w:r>
        <w:t xml:space="preserve"> </w:t>
      </w:r>
    </w:p>
    <w:p w14:paraId="61076279" w14:textId="33F946FB" w:rsidR="008F17D5" w:rsidRDefault="006D7CFC" w:rsidP="007F5795">
      <w:r w:rsidRPr="00A3757A">
        <w:t>As legal requirements and services change over time, the administrator can add, edit</w:t>
      </w:r>
      <w:ins w:id="282" w:author="Laura H" w:date="2021-02-23T15:44:00Z">
        <w:r w:rsidR="001B303E">
          <w:t>,</w:t>
        </w:r>
      </w:ins>
      <w:r w:rsidRPr="00A3757A">
        <w:t xml:space="preserve"> or remove consent topics at any </w:t>
      </w:r>
      <w:del w:id="283" w:author="Laura H" w:date="2021-02-23T15:44:00Z">
        <w:r w:rsidRPr="00A3757A" w:rsidDel="001B303E">
          <w:delText>point</w:delText>
        </w:r>
      </w:del>
      <w:ins w:id="284" w:author="Laura H" w:date="2021-02-23T15:44:00Z">
        <w:r w:rsidR="001B303E">
          <w:t>time</w:t>
        </w:r>
      </w:ins>
      <w:r w:rsidRPr="00A3757A">
        <w:t>.</w:t>
      </w:r>
      <w:r w:rsidR="008F17D5">
        <w:t xml:space="preserve"> </w:t>
      </w:r>
    </w:p>
    <w:p w14:paraId="16E18ECB" w14:textId="24B377AA" w:rsidR="00165880" w:rsidRDefault="00165880" w:rsidP="00165880">
      <w:pPr>
        <w:pStyle w:val="Heading3"/>
      </w:pPr>
      <w:bookmarkStart w:id="285" w:name="_Toc63415299"/>
      <w:r>
        <w:t xml:space="preserve">Consent </w:t>
      </w:r>
      <w:r w:rsidR="00395AB3">
        <w:t xml:space="preserve">Topics </w:t>
      </w:r>
      <w:r>
        <w:t>List</w:t>
      </w:r>
      <w:bookmarkEnd w:id="285"/>
    </w:p>
    <w:p w14:paraId="2976843C" w14:textId="40AD03BF" w:rsidR="00B27939" w:rsidRDefault="001A1F12" w:rsidP="007F5795">
      <w:r>
        <w:t>T</w:t>
      </w:r>
      <w:r w:rsidR="00466AC7">
        <w:t xml:space="preserve">o view </w:t>
      </w:r>
      <w:r>
        <w:t>the</w:t>
      </w:r>
      <w:r w:rsidR="00466AC7">
        <w:t xml:space="preserve"> list of</w:t>
      </w:r>
      <w:r>
        <w:t xml:space="preserve"> </w:t>
      </w:r>
      <w:r w:rsidR="00466AC7">
        <w:t xml:space="preserve">configured </w:t>
      </w:r>
      <w:r>
        <w:t>consent</w:t>
      </w:r>
      <w:r w:rsidR="00466AC7">
        <w:t>s or to create new ones, access</w:t>
      </w:r>
      <w:r>
        <w:t xml:space="preserve"> the Consent Management option at the DPM Administrator module</w:t>
      </w:r>
      <w:ins w:id="286" w:author="Laura H" w:date="2021-02-23T15:45:00Z">
        <w:r w:rsidR="001B303E">
          <w:t>.</w:t>
        </w:r>
      </w:ins>
      <w:del w:id="287" w:author="Laura H" w:date="2021-02-23T15:45:00Z">
        <w:r w:rsidDel="001B303E">
          <w:delText>:</w:delText>
        </w:r>
      </w:del>
    </w:p>
    <w:p w14:paraId="7B04E8F6" w14:textId="77777777" w:rsidR="00413085" w:rsidRDefault="00413085" w:rsidP="00413085">
      <w:pPr>
        <w:keepNext/>
      </w:pPr>
      <w:r>
        <w:rPr>
          <w:noProof/>
        </w:rPr>
        <w:lastRenderedPageBreak/>
        <w:drawing>
          <wp:inline distT="0" distB="0" distL="0" distR="0" wp14:anchorId="2ED02AF4" wp14:editId="23EC4524">
            <wp:extent cx="1397257" cy="1727010"/>
            <wp:effectExtent l="0" t="0" r="0" b="63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7"/>
                    <a:stretch>
                      <a:fillRect/>
                    </a:stretch>
                  </pic:blipFill>
                  <pic:spPr>
                    <a:xfrm>
                      <a:off x="0" y="0"/>
                      <a:ext cx="1428709" cy="1765885"/>
                    </a:xfrm>
                    <a:prstGeom prst="rect">
                      <a:avLst/>
                    </a:prstGeom>
                  </pic:spPr>
                </pic:pic>
              </a:graphicData>
            </a:graphic>
          </wp:inline>
        </w:drawing>
      </w:r>
    </w:p>
    <w:p w14:paraId="6713760B" w14:textId="262D09E9" w:rsidR="001A1F12" w:rsidRDefault="00413085" w:rsidP="00413085">
      <w:pPr>
        <w:pStyle w:val="Caption"/>
      </w:pPr>
      <w:bookmarkStart w:id="288" w:name="_Toc63416252"/>
      <w:r>
        <w:t xml:space="preserve">Figure </w:t>
      </w:r>
      <w:r w:rsidR="004F4865">
        <w:fldChar w:fldCharType="begin"/>
      </w:r>
      <w:r w:rsidR="004F4865">
        <w:instrText xml:space="preserve"> SEQ Figure \* ARABIC </w:instrText>
      </w:r>
      <w:r w:rsidR="004F4865">
        <w:fldChar w:fldCharType="separate"/>
      </w:r>
      <w:r w:rsidR="00B65864">
        <w:rPr>
          <w:noProof/>
        </w:rPr>
        <w:t>62</w:t>
      </w:r>
      <w:r w:rsidR="004F4865">
        <w:rPr>
          <w:noProof/>
        </w:rPr>
        <w:fldChar w:fldCharType="end"/>
      </w:r>
      <w:r>
        <w:t>. Consent Management Menu Item</w:t>
      </w:r>
      <w:bookmarkEnd w:id="288"/>
    </w:p>
    <w:p w14:paraId="3D4DE073" w14:textId="50051279" w:rsidR="00265ECE" w:rsidRDefault="00CB7ED7" w:rsidP="00265ECE">
      <w:r>
        <w:t>The</w:t>
      </w:r>
      <w:r w:rsidR="00661345">
        <w:t xml:space="preserve"> Consent Management screen </w:t>
      </w:r>
      <w:del w:id="289" w:author="Laura H" w:date="2021-02-23T15:47:00Z">
        <w:r w:rsidDel="00F94180">
          <w:delText xml:space="preserve">presents </w:delText>
        </w:r>
      </w:del>
      <w:ins w:id="290" w:author="Laura H" w:date="2021-02-23T15:47:00Z">
        <w:r w:rsidR="00F94180">
          <w:t xml:space="preserve">displays </w:t>
        </w:r>
      </w:ins>
      <w:r>
        <w:t>the consent topics that were</w:t>
      </w:r>
      <w:r w:rsidR="00661345">
        <w:t xml:space="preserve"> already configured</w:t>
      </w:r>
      <w:r>
        <w:t xml:space="preserve"> by the </w:t>
      </w:r>
      <w:proofErr w:type="gramStart"/>
      <w:r>
        <w:t>Administrator</w:t>
      </w:r>
      <w:r w:rsidR="00661345">
        <w:t>, and</w:t>
      </w:r>
      <w:proofErr w:type="gramEnd"/>
      <w:r w:rsidR="00661345">
        <w:t xml:space="preserve"> allows adding a new consent or altering </w:t>
      </w:r>
      <w:ins w:id="291" w:author="Laura H" w:date="2021-02-23T15:51:00Z">
        <w:r w:rsidR="00F94180">
          <w:t xml:space="preserve">an </w:t>
        </w:r>
      </w:ins>
      <w:r w:rsidR="00661345">
        <w:t>existing consent configuration</w:t>
      </w:r>
      <w:ins w:id="292" w:author="Laura H" w:date="2021-02-23T15:45:00Z">
        <w:r w:rsidR="001B303E">
          <w:t>.</w:t>
        </w:r>
      </w:ins>
      <w:del w:id="293" w:author="Laura H" w:date="2021-02-23T15:45:00Z">
        <w:r w:rsidR="00661345" w:rsidDel="001B303E">
          <w:delText xml:space="preserve">: </w:delText>
        </w:r>
      </w:del>
    </w:p>
    <w:p w14:paraId="4CE7BDE1" w14:textId="00397F8D" w:rsidR="00B6119F" w:rsidRDefault="002B5D28" w:rsidP="00B6119F">
      <w:pPr>
        <w:keepNext/>
      </w:pPr>
      <w:r>
        <w:rPr>
          <w:noProof/>
        </w:rPr>
        <w:drawing>
          <wp:inline distT="0" distB="0" distL="0" distR="0" wp14:anchorId="38DF0689" wp14:editId="69EF4C9D">
            <wp:extent cx="5493224" cy="2340489"/>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108"/>
                    <a:stretch>
                      <a:fillRect/>
                    </a:stretch>
                  </pic:blipFill>
                  <pic:spPr>
                    <a:xfrm>
                      <a:off x="0" y="0"/>
                      <a:ext cx="5506992" cy="2346355"/>
                    </a:xfrm>
                    <a:prstGeom prst="rect">
                      <a:avLst/>
                    </a:prstGeom>
                  </pic:spPr>
                </pic:pic>
              </a:graphicData>
            </a:graphic>
          </wp:inline>
        </w:drawing>
      </w:r>
    </w:p>
    <w:p w14:paraId="5C4E3032" w14:textId="0DE5063D" w:rsidR="00661345" w:rsidRDefault="00B6119F" w:rsidP="00B6119F">
      <w:pPr>
        <w:pStyle w:val="Caption"/>
      </w:pPr>
      <w:bookmarkStart w:id="294" w:name="_Toc63416253"/>
      <w:r>
        <w:t xml:space="preserve">Figure </w:t>
      </w:r>
      <w:r w:rsidR="004F4865">
        <w:fldChar w:fldCharType="begin"/>
      </w:r>
      <w:r w:rsidR="004F4865">
        <w:instrText xml:space="preserve"> SEQ Figure \* ARABIC </w:instrText>
      </w:r>
      <w:r w:rsidR="004F4865">
        <w:fldChar w:fldCharType="separate"/>
      </w:r>
      <w:r w:rsidR="00B65864">
        <w:rPr>
          <w:noProof/>
        </w:rPr>
        <w:t>63</w:t>
      </w:r>
      <w:r w:rsidR="004F4865">
        <w:rPr>
          <w:noProof/>
        </w:rPr>
        <w:fldChar w:fldCharType="end"/>
      </w:r>
      <w:r>
        <w:t xml:space="preserve">. Consent Management </w:t>
      </w:r>
      <w:r w:rsidR="00596F67">
        <w:t xml:space="preserve">Configuration </w:t>
      </w:r>
      <w:r>
        <w:t>Screen</w:t>
      </w:r>
      <w:bookmarkEnd w:id="294"/>
    </w:p>
    <w:p w14:paraId="32C15FDF" w14:textId="6DDD20F4" w:rsidR="00EB7FBB" w:rsidRDefault="00F94180" w:rsidP="00245F83">
      <w:pPr>
        <w:rPr>
          <w:ins w:id="295" w:author="Laura H" w:date="2021-02-23T16:06:00Z"/>
        </w:rPr>
      </w:pPr>
      <w:ins w:id="296" w:author="Laura H" w:date="2021-02-23T15:52:00Z">
        <w:r>
          <w:t>Filter</w:t>
        </w:r>
      </w:ins>
      <w:ins w:id="297" w:author="Laura H" w:date="2021-02-23T16:15:00Z">
        <w:r w:rsidR="00F71AEF">
          <w:t xml:space="preserve"> options</w:t>
        </w:r>
      </w:ins>
      <w:ins w:id="298" w:author="Laura H" w:date="2021-02-23T15:52:00Z">
        <w:r>
          <w:t xml:space="preserve"> display along </w:t>
        </w:r>
      </w:ins>
      <w:del w:id="299" w:author="Laura H" w:date="2021-02-23T15:52:00Z">
        <w:r w:rsidR="00262E0D" w:rsidDel="00F94180">
          <w:delText>A</w:delText>
        </w:r>
        <w:r w:rsidR="00BD7AD2" w:rsidDel="00F94180">
          <w:delText xml:space="preserve">t </w:delText>
        </w:r>
      </w:del>
      <w:r w:rsidR="00BD7AD2">
        <w:t xml:space="preserve">the </w:t>
      </w:r>
      <w:proofErr w:type="gramStart"/>
      <w:r w:rsidR="00BD7AD2">
        <w:t>top</w:t>
      </w:r>
      <w:ins w:id="300" w:author="Laura H" w:date="2021-02-23T15:57:00Z">
        <w:r w:rsidR="0095324D">
          <w:t>-left</w:t>
        </w:r>
      </w:ins>
      <w:proofErr w:type="gramEnd"/>
      <w:r w:rsidR="00BD7AD2">
        <w:t xml:space="preserve"> of the screen</w:t>
      </w:r>
      <w:ins w:id="301" w:author="Laura H" w:date="2021-02-23T15:57:00Z">
        <w:r w:rsidR="0095324D">
          <w:t xml:space="preserve">, letting you </w:t>
        </w:r>
      </w:ins>
      <w:del w:id="302" w:author="Laura H" w:date="2021-02-23T15:53:00Z">
        <w:r w:rsidR="00BD7AD2" w:rsidDel="00F94180">
          <w:delText xml:space="preserve">, </w:delText>
        </w:r>
      </w:del>
      <w:del w:id="303" w:author="Laura H" w:date="2021-02-23T15:52:00Z">
        <w:r w:rsidR="00BD7AD2" w:rsidDel="00F94180">
          <w:delText xml:space="preserve">filters </w:delText>
        </w:r>
      </w:del>
      <w:del w:id="304" w:author="Laura H" w:date="2021-02-23T15:54:00Z">
        <w:r w:rsidR="00BD7AD2" w:rsidDel="00F94180">
          <w:delText>allow the user to</w:delText>
        </w:r>
      </w:del>
      <w:del w:id="305" w:author="Laura H" w:date="2021-02-23T15:57:00Z">
        <w:r w:rsidR="00041A4A" w:rsidDel="0095324D">
          <w:delText xml:space="preserve"> </w:delText>
        </w:r>
      </w:del>
      <w:del w:id="306" w:author="Laura H" w:date="2021-02-23T15:55:00Z">
        <w:r w:rsidR="00041A4A" w:rsidDel="00F94180">
          <w:delText xml:space="preserve">filter </w:delText>
        </w:r>
      </w:del>
      <w:ins w:id="307" w:author="Laura H" w:date="2021-02-23T15:55:00Z">
        <w:r>
          <w:t xml:space="preserve">clarify </w:t>
        </w:r>
      </w:ins>
      <w:r w:rsidR="00041A4A">
        <w:t xml:space="preserve">the </w:t>
      </w:r>
      <w:r w:rsidR="000743BD">
        <w:t>list of consents</w:t>
      </w:r>
      <w:r w:rsidR="00041A4A">
        <w:t xml:space="preserve"> </w:t>
      </w:r>
      <w:del w:id="308" w:author="Laura H" w:date="2021-02-23T15:52:00Z">
        <w:r w:rsidR="00041A4A" w:rsidDel="00F94180">
          <w:delText xml:space="preserve">that is </w:delText>
        </w:r>
      </w:del>
      <w:r w:rsidR="00041A4A">
        <w:t xml:space="preserve">presented by </w:t>
      </w:r>
      <w:r w:rsidR="00041A4A" w:rsidRPr="00F94180">
        <w:rPr>
          <w:b/>
          <w:bCs/>
          <w:rPrChange w:id="309" w:author="Laura H" w:date="2021-02-23T15:56:00Z">
            <w:rPr/>
          </w:rPrChange>
        </w:rPr>
        <w:t>Regulation</w:t>
      </w:r>
      <w:r w:rsidR="00041A4A">
        <w:t xml:space="preserve"> </w:t>
      </w:r>
      <w:r w:rsidR="00C95A22">
        <w:t>and/</w:t>
      </w:r>
      <w:r w:rsidR="00041A4A">
        <w:t xml:space="preserve">or </w:t>
      </w:r>
      <w:del w:id="310" w:author="Laura H" w:date="2021-02-23T15:53:00Z">
        <w:r w:rsidR="00BE2813" w:rsidRPr="00F94180" w:rsidDel="00F94180">
          <w:rPr>
            <w:b/>
            <w:bCs/>
            <w:rPrChange w:id="311" w:author="Laura H" w:date="2021-02-23T15:56:00Z">
              <w:rPr/>
            </w:rPrChange>
          </w:rPr>
          <w:delText xml:space="preserve">by </w:delText>
        </w:r>
      </w:del>
      <w:r w:rsidR="00041A4A" w:rsidRPr="00F94180">
        <w:rPr>
          <w:b/>
          <w:bCs/>
          <w:rPrChange w:id="312" w:author="Laura H" w:date="2021-02-23T15:56:00Z">
            <w:rPr/>
          </w:rPrChange>
        </w:rPr>
        <w:t>Category</w:t>
      </w:r>
      <w:r w:rsidR="00041A4A">
        <w:t>.</w:t>
      </w:r>
    </w:p>
    <w:p w14:paraId="0D2F9F8C" w14:textId="77777777" w:rsidR="0095324D" w:rsidRDefault="0095324D" w:rsidP="0095324D">
      <w:pPr>
        <w:keepNext/>
        <w:rPr>
          <w:ins w:id="313" w:author="Laura H" w:date="2021-02-23T16:06:00Z"/>
        </w:rPr>
      </w:pPr>
      <w:ins w:id="314" w:author="Laura H" w:date="2021-02-23T16:06:00Z">
        <w:r>
          <w:rPr>
            <w:noProof/>
          </w:rPr>
          <w:drawing>
            <wp:inline distT="0" distB="0" distL="0" distR="0" wp14:anchorId="180DD7A5" wp14:editId="1ECBA53F">
              <wp:extent cx="5506992" cy="1668600"/>
              <wp:effectExtent l="0" t="0" r="0" b="8255"/>
              <wp:docPr id="1175053120" name="Picture 117505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3120" name="Picture 1175053120"/>
                      <pic:cNvPicPr/>
                    </pic:nvPicPr>
                    <pic:blipFill>
                      <a:blip r:embed="rId109"/>
                      <a:stretch>
                        <a:fillRect/>
                      </a:stretch>
                    </pic:blipFill>
                    <pic:spPr>
                      <a:xfrm>
                        <a:off x="0" y="0"/>
                        <a:ext cx="5506992" cy="1668600"/>
                      </a:xfrm>
                      <a:prstGeom prst="rect">
                        <a:avLst/>
                      </a:prstGeom>
                    </pic:spPr>
                  </pic:pic>
                </a:graphicData>
              </a:graphic>
            </wp:inline>
          </w:drawing>
        </w:r>
      </w:ins>
    </w:p>
    <w:p w14:paraId="42ECD375" w14:textId="7BF3A0C6" w:rsidR="0095324D" w:rsidRDefault="0095324D">
      <w:pPr>
        <w:pStyle w:val="Caption"/>
        <w:pPrChange w:id="315" w:author="Laura H" w:date="2021-02-23T16:07:00Z">
          <w:pPr/>
        </w:pPrChange>
      </w:pPr>
      <w:ins w:id="316" w:author="Laura H" w:date="2021-02-23T16:06:00Z">
        <w:r>
          <w:t xml:space="preserve">Figure </w:t>
        </w:r>
        <w:r>
          <w:fldChar w:fldCharType="begin"/>
        </w:r>
        <w:r>
          <w:instrText xml:space="preserve"> SEQ Figure \* ARABIC </w:instrText>
        </w:r>
        <w:r>
          <w:fldChar w:fldCharType="separate"/>
        </w:r>
        <w:r>
          <w:rPr>
            <w:noProof/>
          </w:rPr>
          <w:t>63</w:t>
        </w:r>
        <w:r>
          <w:rPr>
            <w:noProof/>
          </w:rPr>
          <w:fldChar w:fldCharType="end"/>
        </w:r>
        <w:r>
          <w:t>. Consent Management Configuration Screen</w:t>
        </w:r>
      </w:ins>
      <w:ins w:id="317" w:author="Laura H" w:date="2021-02-23T16:07:00Z">
        <w:r w:rsidR="00F71AEF">
          <w:t xml:space="preserve"> </w:t>
        </w:r>
      </w:ins>
      <w:ins w:id="318" w:author="Laura H" w:date="2021-02-23T16:37:00Z">
        <w:r w:rsidR="00A47F2A">
          <w:t xml:space="preserve">- </w:t>
        </w:r>
      </w:ins>
      <w:ins w:id="319" w:author="Laura H" w:date="2021-02-23T16:07:00Z">
        <w:r w:rsidR="00F71AEF">
          <w:t>Filters</w:t>
        </w:r>
      </w:ins>
    </w:p>
    <w:p w14:paraId="45B101AF" w14:textId="7859E757" w:rsidR="002B1FCA" w:rsidRDefault="00EB7FBB" w:rsidP="00245F83">
      <w:pPr>
        <w:rPr>
          <w:ins w:id="320" w:author="Laura H" w:date="2021-02-23T16:08:00Z"/>
        </w:rPr>
      </w:pPr>
      <w:r>
        <w:t xml:space="preserve">To search a specific consent, use the </w:t>
      </w:r>
      <w:del w:id="321" w:author="Laura H" w:date="2021-02-23T15:57:00Z">
        <w:r w:rsidRPr="0095324D" w:rsidDel="00F94180">
          <w:rPr>
            <w:b/>
            <w:bCs/>
            <w:rPrChange w:id="322" w:author="Laura H" w:date="2021-02-23T15:57:00Z">
              <w:rPr/>
            </w:rPrChange>
          </w:rPr>
          <w:delText>“</w:delText>
        </w:r>
      </w:del>
      <w:r w:rsidRPr="0095324D">
        <w:rPr>
          <w:b/>
          <w:bCs/>
          <w:rPrChange w:id="323" w:author="Laura H" w:date="2021-02-23T15:57:00Z">
            <w:rPr/>
          </w:rPrChange>
        </w:rPr>
        <w:t>Search</w:t>
      </w:r>
      <w:del w:id="324" w:author="Laura H" w:date="2021-02-23T15:57:00Z">
        <w:r w:rsidDel="00F94180">
          <w:delText>”</w:delText>
        </w:r>
      </w:del>
      <w:r>
        <w:t xml:space="preserve"> </w:t>
      </w:r>
      <w:r w:rsidR="003472FD">
        <w:t xml:space="preserve">option at the top-right </w:t>
      </w:r>
      <w:del w:id="325" w:author="Laura H" w:date="2021-02-23T15:58:00Z">
        <w:r w:rsidR="003472FD" w:rsidDel="0095324D">
          <w:delText xml:space="preserve">corner </w:delText>
        </w:r>
      </w:del>
      <w:r w:rsidR="003472FD">
        <w:t xml:space="preserve">of the </w:t>
      </w:r>
      <w:ins w:id="326" w:author="Laura H" w:date="2021-02-23T15:58:00Z">
        <w:r w:rsidR="0095324D">
          <w:t xml:space="preserve">Consents </w:t>
        </w:r>
      </w:ins>
      <w:r w:rsidR="003472FD">
        <w:t>table.</w:t>
      </w:r>
      <w:r w:rsidR="00041A4A">
        <w:t xml:space="preserve"> </w:t>
      </w:r>
    </w:p>
    <w:p w14:paraId="7CF02CB7" w14:textId="77777777" w:rsidR="00F71AEF" w:rsidRDefault="00F71AEF" w:rsidP="00F71AEF">
      <w:pPr>
        <w:keepNext/>
        <w:rPr>
          <w:ins w:id="327" w:author="Laura H" w:date="2021-02-23T16:08:00Z"/>
        </w:rPr>
      </w:pPr>
      <w:ins w:id="328" w:author="Laura H" w:date="2021-02-23T16:08:00Z">
        <w:r>
          <w:rPr>
            <w:noProof/>
          </w:rPr>
          <w:lastRenderedPageBreak/>
          <w:drawing>
            <wp:inline distT="0" distB="0" distL="0" distR="0" wp14:anchorId="338B6EBD" wp14:editId="0F25DD3F">
              <wp:extent cx="5506991" cy="1668600"/>
              <wp:effectExtent l="0" t="0" r="0" b="8255"/>
              <wp:docPr id="1175053121" name="Picture 117505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3121" name="Picture 1175053121"/>
                      <pic:cNvPicPr/>
                    </pic:nvPicPr>
                    <pic:blipFill>
                      <a:blip r:embed="rId110"/>
                      <a:stretch>
                        <a:fillRect/>
                      </a:stretch>
                    </pic:blipFill>
                    <pic:spPr>
                      <a:xfrm>
                        <a:off x="0" y="0"/>
                        <a:ext cx="5506991" cy="1668600"/>
                      </a:xfrm>
                      <a:prstGeom prst="rect">
                        <a:avLst/>
                      </a:prstGeom>
                    </pic:spPr>
                  </pic:pic>
                </a:graphicData>
              </a:graphic>
            </wp:inline>
          </w:drawing>
        </w:r>
      </w:ins>
    </w:p>
    <w:p w14:paraId="2C0CFA21" w14:textId="44156FB8" w:rsidR="00F71AEF" w:rsidRDefault="00F71AEF">
      <w:pPr>
        <w:pStyle w:val="Caption"/>
        <w:pPrChange w:id="329" w:author="Laura H" w:date="2021-02-23T16:08:00Z">
          <w:pPr/>
        </w:pPrChange>
      </w:pPr>
      <w:ins w:id="330" w:author="Laura H" w:date="2021-02-23T16:08:00Z">
        <w:r>
          <w:t xml:space="preserve">Figure </w:t>
        </w:r>
        <w:r>
          <w:fldChar w:fldCharType="begin"/>
        </w:r>
        <w:r>
          <w:instrText xml:space="preserve"> SEQ Figure \* ARABIC </w:instrText>
        </w:r>
        <w:r>
          <w:fldChar w:fldCharType="separate"/>
        </w:r>
        <w:r>
          <w:rPr>
            <w:noProof/>
          </w:rPr>
          <w:t>63</w:t>
        </w:r>
        <w:r>
          <w:rPr>
            <w:noProof/>
          </w:rPr>
          <w:fldChar w:fldCharType="end"/>
        </w:r>
        <w:r>
          <w:t xml:space="preserve">. Consent Management Configuration Screen </w:t>
        </w:r>
      </w:ins>
      <w:ins w:id="331" w:author="Laura H" w:date="2021-02-23T16:37:00Z">
        <w:r w:rsidR="00A47F2A">
          <w:t xml:space="preserve">- </w:t>
        </w:r>
      </w:ins>
      <w:ins w:id="332" w:author="Laura H" w:date="2021-02-23T16:10:00Z">
        <w:r>
          <w:t>Search</w:t>
        </w:r>
      </w:ins>
    </w:p>
    <w:p w14:paraId="31BC6237" w14:textId="4DFB1587" w:rsidR="00041A4A" w:rsidRDefault="00A40A71" w:rsidP="00F30F74">
      <w:del w:id="333" w:author="Laura H" w:date="2021-02-23T16:14:00Z">
        <w:r w:rsidDel="00F71AEF">
          <w:delText xml:space="preserve">For each consent, this </w:delText>
        </w:r>
        <w:r w:rsidR="003B3485" w:rsidDel="00F71AEF">
          <w:delText>ta</w:delText>
        </w:r>
        <w:r w:rsidR="0089468B" w:rsidDel="00F71AEF">
          <w:delText>ble</w:delText>
        </w:r>
        <w:r w:rsidDel="00F71AEF">
          <w:delText xml:space="preserve"> provides the following</w:delText>
        </w:r>
        <w:r w:rsidR="00666376" w:rsidDel="00F71AEF">
          <w:delText xml:space="preserve"> information</w:delText>
        </w:r>
      </w:del>
      <w:ins w:id="334" w:author="Laura H" w:date="2021-02-23T16:12:00Z">
        <w:r w:rsidR="00F71AEF">
          <w:t xml:space="preserve">The following </w:t>
        </w:r>
      </w:ins>
      <w:ins w:id="335" w:author="Laura H" w:date="2021-02-23T16:13:00Z">
        <w:r w:rsidR="00F71AEF">
          <w:t>defines</w:t>
        </w:r>
      </w:ins>
      <w:ins w:id="336" w:author="Laura H" w:date="2021-02-23T16:12:00Z">
        <w:r w:rsidR="00F71AEF">
          <w:t xml:space="preserve"> each column </w:t>
        </w:r>
      </w:ins>
      <w:ins w:id="337" w:author="Laura H" w:date="2021-02-23T16:14:00Z">
        <w:r w:rsidR="00F71AEF">
          <w:t>within the Consent</w:t>
        </w:r>
      </w:ins>
      <w:ins w:id="338" w:author="Laura H" w:date="2021-02-23T16:38:00Z">
        <w:r w:rsidR="00A47F2A">
          <w:t>s</w:t>
        </w:r>
      </w:ins>
      <w:ins w:id="339" w:author="Laura H" w:date="2021-02-23T16:14:00Z">
        <w:r w:rsidR="00F71AEF">
          <w:t xml:space="preserve"> table.</w:t>
        </w:r>
      </w:ins>
      <w:del w:id="340" w:author="Laura H" w:date="2021-02-23T15:46:00Z">
        <w:r w:rsidDel="001B303E">
          <w:delText xml:space="preserve">: </w:delText>
        </w:r>
      </w:del>
    </w:p>
    <w:tbl>
      <w:tblPr>
        <w:tblStyle w:val="TableGridLight1"/>
        <w:tblW w:w="0" w:type="auto"/>
        <w:tblInd w:w="720" w:type="dxa"/>
        <w:tblLook w:val="04A0" w:firstRow="1" w:lastRow="0" w:firstColumn="1" w:lastColumn="0" w:noHBand="0" w:noVBand="1"/>
      </w:tblPr>
      <w:tblGrid>
        <w:gridCol w:w="2455"/>
        <w:gridCol w:w="6175"/>
      </w:tblGrid>
      <w:tr w:rsidR="00A40A71" w14:paraId="11AC8F7E" w14:textId="77777777" w:rsidTr="00832091">
        <w:trPr>
          <w:cnfStyle w:val="100000000000" w:firstRow="1" w:lastRow="0" w:firstColumn="0" w:lastColumn="0" w:oddVBand="0" w:evenVBand="0" w:oddHBand="0" w:evenHBand="0" w:firstRowFirstColumn="0" w:firstRowLastColumn="0" w:lastRowFirstColumn="0" w:lastRowLastColumn="0"/>
        </w:trPr>
        <w:tc>
          <w:tcPr>
            <w:tcW w:w="1543" w:type="dxa"/>
          </w:tcPr>
          <w:p w14:paraId="2A9DB7EC" w14:textId="77777777" w:rsidR="00A40A71" w:rsidRDefault="00A40A71" w:rsidP="00832091">
            <w:pPr>
              <w:ind w:left="0"/>
            </w:pPr>
            <w:r>
              <w:t>Field</w:t>
            </w:r>
          </w:p>
        </w:tc>
        <w:tc>
          <w:tcPr>
            <w:tcW w:w="6378" w:type="dxa"/>
          </w:tcPr>
          <w:p w14:paraId="7FA5AB60" w14:textId="77777777" w:rsidR="00A40A71" w:rsidRDefault="00A40A71" w:rsidP="00832091">
            <w:pPr>
              <w:ind w:left="0"/>
            </w:pPr>
            <w:r>
              <w:t>Description</w:t>
            </w:r>
          </w:p>
        </w:tc>
      </w:tr>
      <w:tr w:rsidR="00A40A71" w14:paraId="45904E11" w14:textId="77777777" w:rsidTr="00832091">
        <w:tc>
          <w:tcPr>
            <w:tcW w:w="1543" w:type="dxa"/>
          </w:tcPr>
          <w:p w14:paraId="240993F1" w14:textId="41A8676D" w:rsidR="00A40A71" w:rsidRDefault="007B0AD1" w:rsidP="00832091">
            <w:pPr>
              <w:ind w:left="0"/>
              <w:jc w:val="left"/>
            </w:pPr>
            <w:del w:id="341" w:author="Laura H" w:date="2021-02-23T16:16:00Z">
              <w:r w:rsidDel="00FE4805">
                <w:delText>Topic</w:delText>
              </w:r>
            </w:del>
            <w:ins w:id="342" w:author="Laura H" w:date="2021-02-23T16:16:00Z">
              <w:r w:rsidR="00FE4805">
                <w:t>TOPIC</w:t>
              </w:r>
            </w:ins>
          </w:p>
        </w:tc>
        <w:tc>
          <w:tcPr>
            <w:tcW w:w="6378" w:type="dxa"/>
          </w:tcPr>
          <w:p w14:paraId="1E7D3CC0" w14:textId="1651BFE6" w:rsidR="00A40A71" w:rsidRDefault="007B0AD1" w:rsidP="00832091">
            <w:pPr>
              <w:ind w:left="0"/>
            </w:pPr>
            <w:r>
              <w:t xml:space="preserve">The consent </w:t>
            </w:r>
            <w:r w:rsidR="000D613B">
              <w:t xml:space="preserve">topic </w:t>
            </w:r>
            <w:r>
              <w:t>name</w:t>
            </w:r>
            <w:r w:rsidR="005A1D69">
              <w:t>.</w:t>
            </w:r>
          </w:p>
        </w:tc>
      </w:tr>
      <w:tr w:rsidR="00A40A71" w14:paraId="340EDDA9" w14:textId="77777777" w:rsidTr="00832091">
        <w:tc>
          <w:tcPr>
            <w:tcW w:w="1543" w:type="dxa"/>
          </w:tcPr>
          <w:p w14:paraId="4C0FC47B" w14:textId="1EACA333" w:rsidR="00A40A71" w:rsidRDefault="007B0AD1" w:rsidP="00832091">
            <w:pPr>
              <w:ind w:left="0"/>
              <w:jc w:val="left"/>
            </w:pPr>
            <w:del w:id="343" w:author="Laura H" w:date="2021-02-23T16:16:00Z">
              <w:r w:rsidDel="00FE4805">
                <w:delText>Des</w:delText>
              </w:r>
              <w:r w:rsidR="00DE3FF6" w:rsidDel="00FE4805">
                <w:delText>c</w:delText>
              </w:r>
              <w:r w:rsidDel="00FE4805">
                <w:delText>ription</w:delText>
              </w:r>
            </w:del>
            <w:ins w:id="344" w:author="Laura H" w:date="2021-02-23T16:16:00Z">
              <w:r w:rsidR="00FE4805">
                <w:t>DESCRIPTION</w:t>
              </w:r>
            </w:ins>
          </w:p>
        </w:tc>
        <w:tc>
          <w:tcPr>
            <w:tcW w:w="6378" w:type="dxa"/>
          </w:tcPr>
          <w:p w14:paraId="13F18884" w14:textId="5534B244" w:rsidR="00A40A71" w:rsidRDefault="007B0AD1" w:rsidP="00832091">
            <w:pPr>
              <w:ind w:left="0"/>
            </w:pPr>
            <w:r>
              <w:t>The consent</w:t>
            </w:r>
            <w:r w:rsidR="000D613B">
              <w:t xml:space="preserve"> topic</w:t>
            </w:r>
            <w:r>
              <w:t xml:space="preserve"> description</w:t>
            </w:r>
            <w:r w:rsidR="005A1D69">
              <w:t>.</w:t>
            </w:r>
          </w:p>
        </w:tc>
      </w:tr>
      <w:tr w:rsidR="00A40A71" w14:paraId="19DB7D23" w14:textId="77777777" w:rsidTr="00832091">
        <w:tc>
          <w:tcPr>
            <w:tcW w:w="1543" w:type="dxa"/>
          </w:tcPr>
          <w:p w14:paraId="395A6E97" w14:textId="22B7CC52" w:rsidR="00A40A71" w:rsidRDefault="00DE3FF6" w:rsidP="00832091">
            <w:pPr>
              <w:ind w:left="0"/>
              <w:jc w:val="left"/>
            </w:pPr>
            <w:del w:id="345" w:author="Laura H" w:date="2021-02-23T16:16:00Z">
              <w:r w:rsidDel="00FE4805">
                <w:delText>Opt in text</w:delText>
              </w:r>
            </w:del>
            <w:ins w:id="346" w:author="Laura H" w:date="2021-02-23T16:16:00Z">
              <w:r w:rsidR="00FE4805">
                <w:t>OPT IN TEXT</w:t>
              </w:r>
            </w:ins>
          </w:p>
        </w:tc>
        <w:tc>
          <w:tcPr>
            <w:tcW w:w="6378" w:type="dxa"/>
          </w:tcPr>
          <w:p w14:paraId="5D517AA9" w14:textId="791B165A" w:rsidR="00A40A71" w:rsidRDefault="00B06F11" w:rsidP="00832091">
            <w:pPr>
              <w:ind w:left="0"/>
            </w:pPr>
            <w:ins w:id="347" w:author="Laura H" w:date="2021-02-23T16:20:00Z">
              <w:r>
                <w:t xml:space="preserve">An additional description that explains </w:t>
              </w:r>
            </w:ins>
            <w:del w:id="348" w:author="Laura H" w:date="2021-02-23T16:20:00Z">
              <w:r w:rsidR="006A511C" w:rsidDel="00B06F11">
                <w:delText>An</w:delText>
              </w:r>
              <w:r w:rsidR="008B3825" w:rsidDel="00B06F11">
                <w:delText xml:space="preserve"> additional</w:delText>
              </w:r>
            </w:del>
            <w:del w:id="349" w:author="Laura H" w:date="2021-02-23T16:19:00Z">
              <w:r w:rsidR="008B3825" w:rsidDel="00B06F11">
                <w:delText xml:space="preserve"> </w:delText>
              </w:r>
            </w:del>
            <w:del w:id="350" w:author="Laura H" w:date="2021-02-23T16:20:00Z">
              <w:r w:rsidR="008B3825" w:rsidDel="00B06F11">
                <w:delText xml:space="preserve">description </w:delText>
              </w:r>
            </w:del>
            <w:del w:id="351" w:author="Laura H" w:date="2021-02-23T16:18:00Z">
              <w:r w:rsidR="008B3825" w:rsidDel="00B06F11">
                <w:delText>that explains</w:delText>
              </w:r>
            </w:del>
            <w:del w:id="352" w:author="Laura H" w:date="2021-02-23T16:20:00Z">
              <w:r w:rsidR="008B3825" w:rsidDel="00B06F11">
                <w:delText xml:space="preserve"> </w:delText>
              </w:r>
            </w:del>
            <w:del w:id="353" w:author="Laura H" w:date="2021-02-23T16:19:00Z">
              <w:r w:rsidR="008B3825" w:rsidDel="00B06F11">
                <w:delText xml:space="preserve">to the customer </w:delText>
              </w:r>
            </w:del>
            <w:del w:id="354" w:author="Laura H" w:date="2021-02-23T16:20:00Z">
              <w:r w:rsidR="008B3825" w:rsidDel="00B06F11">
                <w:delText xml:space="preserve">the </w:delText>
              </w:r>
            </w:del>
            <w:ins w:id="355" w:author="Laura H" w:date="2021-02-23T16:20:00Z">
              <w:r>
                <w:t xml:space="preserve">the </w:t>
              </w:r>
            </w:ins>
            <w:r w:rsidR="0022216B">
              <w:t>benefits</w:t>
            </w:r>
            <w:r w:rsidR="008B3825">
              <w:t xml:space="preserve"> of opting-i</w:t>
            </w:r>
            <w:r w:rsidR="005A1D69">
              <w:t xml:space="preserve">n </w:t>
            </w:r>
            <w:r w:rsidR="008B1363">
              <w:t>to each consent</w:t>
            </w:r>
            <w:ins w:id="356" w:author="Laura H" w:date="2021-02-23T16:19:00Z">
              <w:r>
                <w:t xml:space="preserve"> to the customer.</w:t>
              </w:r>
            </w:ins>
            <w:del w:id="357" w:author="Laura H" w:date="2021-02-23T16:19:00Z">
              <w:r w:rsidR="005A1D69" w:rsidDel="00B06F11">
                <w:delText>.</w:delText>
              </w:r>
            </w:del>
          </w:p>
        </w:tc>
      </w:tr>
      <w:tr w:rsidR="00A40A71" w14:paraId="24F8D219" w14:textId="77777777" w:rsidTr="00832091">
        <w:tc>
          <w:tcPr>
            <w:tcW w:w="1543" w:type="dxa"/>
          </w:tcPr>
          <w:p w14:paraId="145C7618" w14:textId="6D1D0D51" w:rsidR="00A40A71" w:rsidRDefault="005A1D69" w:rsidP="00832091">
            <w:pPr>
              <w:ind w:left="0"/>
              <w:jc w:val="left"/>
            </w:pPr>
            <w:del w:id="358" w:author="Laura H" w:date="2021-02-23T16:16:00Z">
              <w:r w:rsidDel="00FE4805">
                <w:delText>Opt-out text</w:delText>
              </w:r>
            </w:del>
            <w:ins w:id="359" w:author="Laura H" w:date="2021-02-23T16:16:00Z">
              <w:r w:rsidR="00FE4805">
                <w:t>OPT OUT TEXT</w:t>
              </w:r>
            </w:ins>
          </w:p>
        </w:tc>
        <w:tc>
          <w:tcPr>
            <w:tcW w:w="6378" w:type="dxa"/>
          </w:tcPr>
          <w:p w14:paraId="3A2B2A0C" w14:textId="02D1BDDC" w:rsidR="00A40A71" w:rsidRDefault="006A511C" w:rsidP="00832091">
            <w:pPr>
              <w:ind w:left="0"/>
            </w:pPr>
            <w:r>
              <w:t>An</w:t>
            </w:r>
            <w:r w:rsidR="005A1D69">
              <w:t xml:space="preserve"> additional description that explains </w:t>
            </w:r>
            <w:del w:id="360" w:author="Laura H" w:date="2021-02-23T16:19:00Z">
              <w:r w:rsidR="005A1D69" w:rsidDel="00B06F11">
                <w:delText xml:space="preserve">to the customer </w:delText>
              </w:r>
            </w:del>
            <w:r w:rsidR="005A1D69">
              <w:t>the impact</w:t>
            </w:r>
            <w:ins w:id="361" w:author="Laura H" w:date="2021-02-23T16:21:00Z">
              <w:r w:rsidR="00B06F11">
                <w:t>s</w:t>
              </w:r>
            </w:ins>
            <w:r w:rsidR="005A1D69">
              <w:t xml:space="preserve"> of opting-out</w:t>
            </w:r>
            <w:r w:rsidR="008B1363">
              <w:t xml:space="preserve"> from each consent</w:t>
            </w:r>
            <w:ins w:id="362" w:author="Laura H" w:date="2021-02-23T16:20:00Z">
              <w:r w:rsidR="00B06F11">
                <w:t xml:space="preserve"> to the customer.</w:t>
              </w:r>
            </w:ins>
            <w:del w:id="363" w:author="Laura H" w:date="2021-02-23T16:20:00Z">
              <w:r w:rsidR="005A1D69" w:rsidDel="00B06F11">
                <w:delText>.</w:delText>
              </w:r>
            </w:del>
          </w:p>
        </w:tc>
      </w:tr>
      <w:tr w:rsidR="00A40A71" w14:paraId="7D8A30ED" w14:textId="77777777" w:rsidTr="00832091">
        <w:tc>
          <w:tcPr>
            <w:tcW w:w="1543" w:type="dxa"/>
          </w:tcPr>
          <w:p w14:paraId="78A0C459" w14:textId="780C174B" w:rsidR="00A40A71" w:rsidRDefault="00102285" w:rsidP="00832091">
            <w:pPr>
              <w:ind w:left="0"/>
              <w:jc w:val="left"/>
            </w:pPr>
            <w:del w:id="364" w:author="Laura H" w:date="2021-02-23T16:16:00Z">
              <w:r w:rsidDel="00FE4805">
                <w:delText>Regulation</w:delText>
              </w:r>
            </w:del>
            <w:ins w:id="365" w:author="Laura H" w:date="2021-02-23T16:16:00Z">
              <w:r w:rsidR="00FE4805">
                <w:t>REGULATION</w:t>
              </w:r>
            </w:ins>
          </w:p>
        </w:tc>
        <w:tc>
          <w:tcPr>
            <w:tcW w:w="6378" w:type="dxa"/>
          </w:tcPr>
          <w:p w14:paraId="4A997E2C" w14:textId="23B698E6" w:rsidR="00A40A71" w:rsidRDefault="00102285" w:rsidP="00832091">
            <w:pPr>
              <w:ind w:left="0"/>
            </w:pPr>
            <w:r>
              <w:t xml:space="preserve">The list of </w:t>
            </w:r>
            <w:ins w:id="366" w:author="Laura H" w:date="2021-02-23T16:22:00Z">
              <w:r w:rsidR="00B06F11">
                <w:t>r</w:t>
              </w:r>
            </w:ins>
            <w:del w:id="367" w:author="Laura H" w:date="2021-02-23T16:22:00Z">
              <w:r w:rsidDel="00B06F11">
                <w:delText>R</w:delText>
              </w:r>
            </w:del>
            <w:r>
              <w:t xml:space="preserve">egulations </w:t>
            </w:r>
            <w:del w:id="368" w:author="Laura H" w:date="2021-02-23T16:21:00Z">
              <w:r w:rsidDel="00B06F11">
                <w:delText>that this consent is linked to</w:delText>
              </w:r>
              <w:r w:rsidR="00A40A71" w:rsidDel="00B06F11">
                <w:delText>.</w:delText>
              </w:r>
              <w:r w:rsidR="003A1540" w:rsidDel="00B06F11">
                <w:delText xml:space="preserve"> </w:delText>
              </w:r>
            </w:del>
            <w:ins w:id="369" w:author="Laura H" w:date="2021-02-23T16:21:00Z">
              <w:r w:rsidR="00B06F11">
                <w:t xml:space="preserve">linked to </w:t>
              </w:r>
            </w:ins>
            <w:ins w:id="370" w:author="Laura H" w:date="2021-02-23T16:23:00Z">
              <w:r w:rsidR="00B06F11">
                <w:t>a</w:t>
              </w:r>
            </w:ins>
            <w:ins w:id="371" w:author="Laura H" w:date="2021-02-23T16:21:00Z">
              <w:r w:rsidR="00B06F11">
                <w:t xml:space="preserve"> consent</w:t>
              </w:r>
            </w:ins>
            <w:ins w:id="372" w:author="Laura H" w:date="2021-02-23T16:22:00Z">
              <w:r w:rsidR="00B06F11">
                <w:t xml:space="preserve">. </w:t>
              </w:r>
            </w:ins>
            <w:r w:rsidR="003A1540">
              <w:t xml:space="preserve">This allows </w:t>
            </w:r>
            <w:del w:id="373" w:author="Laura H" w:date="2021-02-23T16:24:00Z">
              <w:r w:rsidR="003A1540" w:rsidDel="00F3183C">
                <w:delText xml:space="preserve">to </w:delText>
              </w:r>
            </w:del>
            <w:r w:rsidR="003A1540">
              <w:t xml:space="preserve">control </w:t>
            </w:r>
            <w:ins w:id="374" w:author="Laura H" w:date="2021-02-23T16:25:00Z">
              <w:r w:rsidR="00F3183C">
                <w:t xml:space="preserve">of </w:t>
              </w:r>
            </w:ins>
            <w:r w:rsidR="003A1540">
              <w:t>the list of consents</w:t>
            </w:r>
            <w:del w:id="375" w:author="Laura H" w:date="2021-02-23T16:24:00Z">
              <w:r w:rsidR="003A1540" w:rsidDel="00F3183C">
                <w:delText xml:space="preserve"> that is</w:delText>
              </w:r>
            </w:del>
            <w:r w:rsidR="003A1540">
              <w:t xml:space="preserve"> presented to each customer in accordance with </w:t>
            </w:r>
            <w:r w:rsidR="007C64FE">
              <w:t>the</w:t>
            </w:r>
            <w:r w:rsidR="003A1540">
              <w:t xml:space="preserve"> relevant regulation.</w:t>
            </w:r>
          </w:p>
        </w:tc>
      </w:tr>
      <w:tr w:rsidR="00A40A71" w14:paraId="321C6C40" w14:textId="77777777" w:rsidTr="00832091">
        <w:tc>
          <w:tcPr>
            <w:tcW w:w="1543" w:type="dxa"/>
          </w:tcPr>
          <w:p w14:paraId="614134CB" w14:textId="20693EBA" w:rsidR="00A40A71" w:rsidRDefault="00A40A71" w:rsidP="00832091">
            <w:pPr>
              <w:ind w:left="0"/>
              <w:jc w:val="left"/>
            </w:pPr>
            <w:del w:id="376" w:author="Laura H" w:date="2021-02-23T16:16:00Z">
              <w:r w:rsidDel="00FE4805">
                <w:delText>Duration</w:delText>
              </w:r>
            </w:del>
            <w:ins w:id="377" w:author="Laura H" w:date="2021-02-23T16:16:00Z">
              <w:r w:rsidR="00FE4805">
                <w:t>DURATION</w:t>
              </w:r>
            </w:ins>
          </w:p>
        </w:tc>
        <w:tc>
          <w:tcPr>
            <w:tcW w:w="6378" w:type="dxa"/>
          </w:tcPr>
          <w:p w14:paraId="1D932C6F" w14:textId="59FE6CA4" w:rsidR="00A40A71" w:rsidRDefault="002903B8" w:rsidP="00832091">
            <w:pPr>
              <w:ind w:left="0"/>
            </w:pPr>
            <w:r>
              <w:t>T</w:t>
            </w:r>
            <w:r w:rsidR="00A74967">
              <w:t xml:space="preserve">he duration that the </w:t>
            </w:r>
            <w:r w:rsidR="005F6677">
              <w:t>consent</w:t>
            </w:r>
            <w:r w:rsidR="00A74967">
              <w:t xml:space="preserve"> is considered valid</w:t>
            </w:r>
            <w:r w:rsidR="00AD41A7">
              <w:t xml:space="preserve"> at the customer level</w:t>
            </w:r>
            <w:r w:rsidR="00A74967">
              <w:t xml:space="preserve">. For every customer, the consent </w:t>
            </w:r>
            <w:del w:id="378" w:author="Laura H" w:date="2021-02-23T16:25:00Z">
              <w:r w:rsidR="00A74967" w:rsidDel="007C0ECD">
                <w:delText>will be considered</w:delText>
              </w:r>
            </w:del>
            <w:ins w:id="379" w:author="Laura H" w:date="2021-02-23T16:27:00Z">
              <w:r w:rsidR="007C0ECD">
                <w:t>takes effect</w:t>
              </w:r>
            </w:ins>
            <w:del w:id="380" w:author="Laura H" w:date="2021-02-23T16:27:00Z">
              <w:r w:rsidR="00A74967" w:rsidDel="007C0ECD">
                <w:delText xml:space="preserve"> effective</w:delText>
              </w:r>
            </w:del>
            <w:del w:id="381" w:author="Laura H" w:date="2021-02-23T16:25:00Z">
              <w:r w:rsidR="00A74967" w:rsidDel="007C0ECD">
                <w:delText xml:space="preserve"> from</w:delText>
              </w:r>
            </w:del>
            <w:r w:rsidR="00A74967">
              <w:t xml:space="preserve"> the moment of optin</w:t>
            </w:r>
            <w:r w:rsidR="000308E0">
              <w:t>g</w:t>
            </w:r>
            <w:r w:rsidR="00A74967">
              <w:t>-in</w:t>
            </w:r>
            <w:ins w:id="382" w:author="Laura H" w:date="2021-02-23T16:27:00Z">
              <w:r w:rsidR="004F1745">
                <w:t>,</w:t>
              </w:r>
            </w:ins>
            <w:r w:rsidR="00AD41A7">
              <w:t xml:space="preserve"> and then</w:t>
            </w:r>
            <w:r w:rsidR="00A74967">
              <w:t xml:space="preserve"> for the duration that is specified in this field</w:t>
            </w:r>
            <w:r w:rsidR="00A40A71">
              <w:t xml:space="preserve">. </w:t>
            </w:r>
          </w:p>
        </w:tc>
      </w:tr>
      <w:tr w:rsidR="000308E0" w14:paraId="035FE0EC" w14:textId="77777777" w:rsidTr="00832091">
        <w:tc>
          <w:tcPr>
            <w:tcW w:w="1543" w:type="dxa"/>
          </w:tcPr>
          <w:p w14:paraId="47F1DFFF" w14:textId="30B81EE7" w:rsidR="000308E0" w:rsidRDefault="000308E0" w:rsidP="00832091">
            <w:pPr>
              <w:ind w:left="0"/>
              <w:jc w:val="left"/>
            </w:pPr>
            <w:r>
              <w:t>A</w:t>
            </w:r>
            <w:ins w:id="383" w:author="Laura H" w:date="2021-02-23T16:16:00Z">
              <w:r w:rsidR="00FE4805">
                <w:t>CTION</w:t>
              </w:r>
            </w:ins>
            <w:del w:id="384" w:author="Laura H" w:date="2021-02-23T16:16:00Z">
              <w:r w:rsidDel="00FE4805">
                <w:delText>ction</w:delText>
              </w:r>
            </w:del>
          </w:p>
        </w:tc>
        <w:tc>
          <w:tcPr>
            <w:tcW w:w="6378" w:type="dxa"/>
          </w:tcPr>
          <w:p w14:paraId="252B260F" w14:textId="7C734B5E" w:rsidR="000308E0" w:rsidRDefault="0059055A" w:rsidP="0059055A">
            <w:pPr>
              <w:ind w:left="0"/>
              <w:jc w:val="left"/>
              <w:rPr>
                <w:rtl/>
                <w:lang w:bidi="he-IL"/>
              </w:rPr>
            </w:pPr>
            <w:del w:id="385" w:author="Laura H" w:date="2021-02-23T16:28:00Z">
              <w:r w:rsidDel="004F1745">
                <w:delText xml:space="preserve">Use </w:delText>
              </w:r>
            </w:del>
            <w:ins w:id="386" w:author="Laura H" w:date="2021-02-23T16:28:00Z">
              <w:r w:rsidR="004F1745">
                <w:t xml:space="preserve">Click </w:t>
              </w:r>
            </w:ins>
            <w:r>
              <w:t>the</w:t>
            </w:r>
            <w:r w:rsidR="00666376">
              <w:t xml:space="preserve"> </w:t>
            </w:r>
            <w:del w:id="387" w:author="Laura H" w:date="2021-02-23T16:28:00Z">
              <w:r w:rsidR="00C86926" w:rsidRPr="004F1745" w:rsidDel="004F1745">
                <w:rPr>
                  <w:b/>
                  <w:bCs/>
                  <w:rPrChange w:id="388" w:author="Laura H" w:date="2021-02-23T16:28:00Z">
                    <w:rPr/>
                  </w:rPrChange>
                </w:rPr>
                <w:delText>“</w:delText>
              </w:r>
            </w:del>
            <w:r w:rsidR="00666376" w:rsidRPr="004F1745">
              <w:rPr>
                <w:b/>
                <w:bCs/>
                <w:rPrChange w:id="389" w:author="Laura H" w:date="2021-02-23T16:28:00Z">
                  <w:rPr/>
                </w:rPrChange>
              </w:rPr>
              <w:t>Edit</w:t>
            </w:r>
            <w:del w:id="390" w:author="Laura H" w:date="2021-02-23T16:28:00Z">
              <w:r w:rsidR="00C86926" w:rsidDel="004F1745">
                <w:delText>”</w:delText>
              </w:r>
            </w:del>
            <w:r w:rsidR="00666376">
              <w:t xml:space="preserve"> button</w:t>
            </w:r>
            <w:r>
              <w:t xml:space="preserve"> to </w:t>
            </w:r>
            <w:r w:rsidR="008072AB">
              <w:t xml:space="preserve">change the details for this consent </w:t>
            </w:r>
            <w:proofErr w:type="gramStart"/>
            <w:r w:rsidR="008072AB">
              <w:t>topi</w:t>
            </w:r>
            <w:r w:rsidR="00C86926">
              <w:t>c, or</w:t>
            </w:r>
            <w:proofErr w:type="gramEnd"/>
            <w:r w:rsidR="00C86926">
              <w:t xml:space="preserve"> </w:t>
            </w:r>
            <w:ins w:id="391" w:author="Laura H" w:date="2021-02-23T16:28:00Z">
              <w:r w:rsidR="004F1745">
                <w:t xml:space="preserve">click </w:t>
              </w:r>
            </w:ins>
            <w:r w:rsidR="003C4C93">
              <w:t xml:space="preserve">the </w:t>
            </w:r>
            <w:del w:id="392" w:author="Laura H" w:date="2021-02-23T16:28:00Z">
              <w:r w:rsidR="003C4C93" w:rsidRPr="004F1745" w:rsidDel="004F1745">
                <w:rPr>
                  <w:b/>
                  <w:bCs/>
                  <w:rPrChange w:id="393" w:author="Laura H" w:date="2021-02-23T16:29:00Z">
                    <w:rPr/>
                  </w:rPrChange>
                </w:rPr>
                <w:delText>“</w:delText>
              </w:r>
            </w:del>
            <w:r w:rsidR="003C4C93" w:rsidRPr="004F1745">
              <w:rPr>
                <w:b/>
                <w:bCs/>
                <w:rPrChange w:id="394" w:author="Laura H" w:date="2021-02-23T16:29:00Z">
                  <w:rPr/>
                </w:rPrChange>
              </w:rPr>
              <w:t>Delete</w:t>
            </w:r>
            <w:del w:id="395" w:author="Laura H" w:date="2021-02-23T16:28:00Z">
              <w:r w:rsidR="003C4C93" w:rsidDel="004F1745">
                <w:delText>”</w:delText>
              </w:r>
            </w:del>
            <w:r w:rsidR="003C4C93">
              <w:t xml:space="preserve"> button to </w:t>
            </w:r>
            <w:ins w:id="396" w:author="Laura H" w:date="2021-02-23T16:29:00Z">
              <w:r w:rsidR="004F1745">
                <w:t>remov</w:t>
              </w:r>
            </w:ins>
            <w:del w:id="397" w:author="Laura H" w:date="2021-02-23T16:29:00Z">
              <w:r w:rsidR="00C86926" w:rsidDel="004F1745">
                <w:delText>del</w:delText>
              </w:r>
            </w:del>
            <w:del w:id="398" w:author="Laura H" w:date="2021-02-23T16:28:00Z">
              <w:r w:rsidR="00C86926" w:rsidDel="004F1745">
                <w:delText>et</w:delText>
              </w:r>
            </w:del>
            <w:r w:rsidR="00C86926">
              <w:t xml:space="preserve">e </w:t>
            </w:r>
            <w:r w:rsidR="003C4C93">
              <w:t>it</w:t>
            </w:r>
            <w:r w:rsidR="00666376">
              <w:t>.</w:t>
            </w:r>
          </w:p>
        </w:tc>
      </w:tr>
    </w:tbl>
    <w:p w14:paraId="731E9249" w14:textId="69BDA8B2" w:rsidR="00564B5F" w:rsidRDefault="00564B5F" w:rsidP="00564B5F">
      <w:pPr>
        <w:ind w:left="0" w:firstLine="720"/>
      </w:pPr>
    </w:p>
    <w:p w14:paraId="3E166592" w14:textId="77777777" w:rsidR="00245F83" w:rsidRDefault="00245F83" w:rsidP="00245F83">
      <w:pPr>
        <w:pStyle w:val="Heading4"/>
      </w:pPr>
      <w:r>
        <w:t>Consent Categories</w:t>
      </w:r>
    </w:p>
    <w:p w14:paraId="7C4378B0" w14:textId="7B19CFD6" w:rsidR="00245F83" w:rsidRDefault="00245F83" w:rsidP="00245F83">
      <w:pPr>
        <w:rPr>
          <w:ins w:id="399" w:author="Laura H" w:date="2021-02-23T16:37:00Z"/>
        </w:rPr>
      </w:pPr>
      <w:del w:id="400" w:author="Laura H" w:date="2021-02-23T16:29:00Z">
        <w:r w:rsidDel="002157C6">
          <w:delText xml:space="preserve">For the sake of better organization, </w:delText>
        </w:r>
      </w:del>
      <w:ins w:id="401" w:author="Laura H" w:date="2021-02-23T16:29:00Z">
        <w:r w:rsidR="002157C6">
          <w:t>C</w:t>
        </w:r>
      </w:ins>
      <w:del w:id="402" w:author="Laura H" w:date="2021-02-23T16:29:00Z">
        <w:r w:rsidDel="002157C6">
          <w:delText>c</w:delText>
        </w:r>
      </w:del>
      <w:r>
        <w:t xml:space="preserve">onsents are </w:t>
      </w:r>
      <w:r w:rsidR="00E26800">
        <w:t>grouped under user-defined Categories</w:t>
      </w:r>
      <w:ins w:id="403" w:author="Laura H" w:date="2021-02-23T16:29:00Z">
        <w:r w:rsidR="002157C6">
          <w:t xml:space="preserve"> </w:t>
        </w:r>
      </w:ins>
      <w:ins w:id="404" w:author="Laura H" w:date="2021-02-23T16:30:00Z">
        <w:r w:rsidR="002157C6">
          <w:t>for</w:t>
        </w:r>
      </w:ins>
      <w:ins w:id="405" w:author="Laura H" w:date="2021-02-23T16:29:00Z">
        <w:r w:rsidR="002157C6">
          <w:t xml:space="preserve"> better organization</w:t>
        </w:r>
      </w:ins>
      <w:r w:rsidR="00E26800">
        <w:t xml:space="preserve">. </w:t>
      </w:r>
      <w:r>
        <w:t xml:space="preserve">Categories </w:t>
      </w:r>
      <w:r w:rsidR="00E26800">
        <w:t xml:space="preserve">are defined </w:t>
      </w:r>
      <w:r>
        <w:t xml:space="preserve">by the Administrator </w:t>
      </w:r>
      <w:del w:id="406" w:author="Laura H" w:date="2021-02-23T16:33:00Z">
        <w:r w:rsidDel="002157C6">
          <w:delText>at the moment of</w:delText>
        </w:r>
      </w:del>
      <w:ins w:id="407" w:author="Laura H" w:date="2021-02-23T16:33:00Z">
        <w:r w:rsidR="002157C6">
          <w:t>when</w:t>
        </w:r>
      </w:ins>
      <w:r>
        <w:t xml:space="preserve"> creating a new consent, as described </w:t>
      </w:r>
      <w:del w:id="408" w:author="Laura H" w:date="2021-02-23T16:31:00Z">
        <w:r w:rsidDel="002157C6">
          <w:delText xml:space="preserve">at </w:delText>
        </w:r>
      </w:del>
      <w:ins w:id="409" w:author="Laura H" w:date="2021-02-23T16:31:00Z">
        <w:r w:rsidR="002157C6">
          <w:t>i</w:t>
        </w:r>
      </w:ins>
      <w:ins w:id="410" w:author="Laura H" w:date="2021-02-23T16:32:00Z">
        <w:r w:rsidR="002157C6">
          <w:t>n</w:t>
        </w:r>
      </w:ins>
      <w:ins w:id="411" w:author="Laura H" w:date="2021-02-23T16:34:00Z">
        <w:r w:rsidR="002157C6">
          <w:t xml:space="preserve"> </w:t>
        </w:r>
        <w:r w:rsidR="002157C6" w:rsidRPr="00A47F2A">
          <w:rPr>
            <w:i/>
            <w:iCs/>
            <w:rPrChange w:id="412" w:author="Laura H" w:date="2021-02-23T16:39:00Z">
              <w:rPr/>
            </w:rPrChange>
          </w:rPr>
          <w:fldChar w:fldCharType="begin"/>
        </w:r>
        <w:r w:rsidR="002157C6" w:rsidRPr="00A47F2A">
          <w:rPr>
            <w:i/>
            <w:iCs/>
            <w:rPrChange w:id="413" w:author="Laura H" w:date="2021-02-23T16:39:00Z">
              <w:rPr/>
            </w:rPrChange>
          </w:rPr>
          <w:instrText xml:space="preserve"> REF _Ref64990499 \r \h </w:instrText>
        </w:r>
      </w:ins>
      <w:r w:rsidR="00A47F2A">
        <w:rPr>
          <w:i/>
          <w:iCs/>
        </w:rPr>
        <w:instrText xml:space="preserve"> \* MERGEFORMAT </w:instrText>
      </w:r>
      <w:r w:rsidR="002157C6" w:rsidRPr="00A47F2A">
        <w:rPr>
          <w:i/>
          <w:iCs/>
          <w:rPrChange w:id="414" w:author="Laura H" w:date="2021-02-23T16:39:00Z">
            <w:rPr>
              <w:i/>
              <w:iCs/>
            </w:rPr>
          </w:rPrChange>
        </w:rPr>
      </w:r>
      <w:r w:rsidR="002157C6" w:rsidRPr="00A47F2A">
        <w:rPr>
          <w:i/>
          <w:iCs/>
          <w:rPrChange w:id="415" w:author="Laura H" w:date="2021-02-23T16:39:00Z">
            <w:rPr/>
          </w:rPrChange>
        </w:rPr>
        <w:fldChar w:fldCharType="separate"/>
      </w:r>
      <w:ins w:id="416" w:author="Laura H" w:date="2021-02-23T16:34:00Z">
        <w:r w:rsidR="002157C6" w:rsidRPr="00A47F2A">
          <w:rPr>
            <w:i/>
            <w:iCs/>
            <w:rPrChange w:id="417" w:author="Laura H" w:date="2021-02-23T16:39:00Z">
              <w:rPr/>
            </w:rPrChange>
          </w:rPr>
          <w:t>8.2.2</w:t>
        </w:r>
        <w:r w:rsidR="002157C6" w:rsidRPr="00A47F2A">
          <w:rPr>
            <w:i/>
            <w:iCs/>
            <w:rPrChange w:id="418" w:author="Laura H" w:date="2021-02-23T16:39:00Z">
              <w:rPr/>
            </w:rPrChange>
          </w:rPr>
          <w:fldChar w:fldCharType="end"/>
        </w:r>
      </w:ins>
      <w:ins w:id="419" w:author="Laura H" w:date="2021-02-23T16:31:00Z">
        <w:r w:rsidR="002157C6" w:rsidRPr="00A47F2A">
          <w:rPr>
            <w:i/>
            <w:iCs/>
            <w:rPrChange w:id="420" w:author="Laura H" w:date="2021-02-23T16:39:00Z">
              <w:rPr/>
            </w:rPrChange>
          </w:rPr>
          <w:t xml:space="preserve"> </w:t>
        </w:r>
      </w:ins>
      <w:ins w:id="421" w:author="Laura H" w:date="2021-02-23T16:34:00Z">
        <w:r w:rsidR="002157C6" w:rsidRPr="00A47F2A">
          <w:rPr>
            <w:i/>
            <w:iCs/>
            <w:rPrChange w:id="422" w:author="Laura H" w:date="2021-02-23T16:39:00Z">
              <w:rPr/>
            </w:rPrChange>
          </w:rPr>
          <w:fldChar w:fldCharType="begin"/>
        </w:r>
        <w:r w:rsidR="002157C6" w:rsidRPr="00A47F2A">
          <w:rPr>
            <w:i/>
            <w:iCs/>
            <w:rPrChange w:id="423" w:author="Laura H" w:date="2021-02-23T16:39:00Z">
              <w:rPr/>
            </w:rPrChange>
          </w:rPr>
          <w:instrText xml:space="preserve"> REF _Ref64990478 \h </w:instrText>
        </w:r>
      </w:ins>
      <w:r w:rsidR="00A47F2A">
        <w:rPr>
          <w:i/>
          <w:iCs/>
        </w:rPr>
        <w:instrText xml:space="preserve"> \* MERGEFORMAT </w:instrText>
      </w:r>
      <w:r w:rsidR="002157C6" w:rsidRPr="00A47F2A">
        <w:rPr>
          <w:i/>
          <w:iCs/>
          <w:rPrChange w:id="424" w:author="Laura H" w:date="2021-02-23T16:39:00Z">
            <w:rPr>
              <w:i/>
              <w:iCs/>
            </w:rPr>
          </w:rPrChange>
        </w:rPr>
      </w:r>
      <w:r w:rsidR="002157C6" w:rsidRPr="00A47F2A">
        <w:rPr>
          <w:i/>
          <w:iCs/>
          <w:rPrChange w:id="425" w:author="Laura H" w:date="2021-02-23T16:39:00Z">
            <w:rPr/>
          </w:rPrChange>
        </w:rPr>
        <w:fldChar w:fldCharType="separate"/>
      </w:r>
      <w:ins w:id="426" w:author="Laura H" w:date="2021-02-23T16:34:00Z">
        <w:r w:rsidR="002157C6" w:rsidRPr="00A47F2A">
          <w:rPr>
            <w:i/>
            <w:iCs/>
            <w:rPrChange w:id="427" w:author="Laura H" w:date="2021-02-23T16:39:00Z">
              <w:rPr/>
            </w:rPrChange>
          </w:rPr>
          <w:t>Create New Consent Topic</w:t>
        </w:r>
        <w:r w:rsidR="002157C6" w:rsidRPr="00A47F2A">
          <w:rPr>
            <w:i/>
            <w:iCs/>
            <w:rPrChange w:id="428" w:author="Laura H" w:date="2021-02-23T16:39:00Z">
              <w:rPr/>
            </w:rPrChange>
          </w:rPr>
          <w:fldChar w:fldCharType="end"/>
        </w:r>
      </w:ins>
      <w:ins w:id="429" w:author="Laura H" w:date="2021-02-23T16:35:00Z">
        <w:r w:rsidR="002157C6">
          <w:t xml:space="preserve">. The </w:t>
        </w:r>
      </w:ins>
      <w:del w:id="430" w:author="Laura H" w:date="2021-02-23T16:34:00Z">
        <w:r w:rsidDel="002157C6">
          <w:delText>the section about creating a new consent.</w:delText>
        </w:r>
        <w:r w:rsidR="00EC1AF0" w:rsidDel="002157C6">
          <w:delText xml:space="preserve"> The </w:delText>
        </w:r>
      </w:del>
      <w:ins w:id="431" w:author="Laura H" w:date="2021-02-23T16:35:00Z">
        <w:r w:rsidR="002157C6">
          <w:t>C</w:t>
        </w:r>
      </w:ins>
      <w:del w:id="432" w:author="Laura H" w:date="2021-02-23T16:35:00Z">
        <w:r w:rsidR="00EC1AF0" w:rsidDel="002157C6">
          <w:delText>c</w:delText>
        </w:r>
      </w:del>
      <w:r w:rsidR="00EC1AF0">
        <w:t xml:space="preserve">ategory name can be altered by clicking </w:t>
      </w:r>
      <w:del w:id="433" w:author="Laura H" w:date="2021-02-23T16:39:00Z">
        <w:r w:rsidR="00EC1AF0" w:rsidDel="00A47F2A">
          <w:delText xml:space="preserve">the </w:delText>
        </w:r>
      </w:del>
      <w:ins w:id="434" w:author="Laura H" w:date="2021-02-23T16:39:00Z">
        <w:r w:rsidR="00A47F2A">
          <w:t>its</w:t>
        </w:r>
      </w:ins>
      <w:ins w:id="435" w:author="Laura H" w:date="2021-02-23T16:40:00Z">
        <w:r w:rsidR="00A47F2A">
          <w:t xml:space="preserve"> respective</w:t>
        </w:r>
      </w:ins>
      <w:ins w:id="436" w:author="Laura H" w:date="2021-02-23T16:39:00Z">
        <w:r w:rsidR="00A47F2A">
          <w:t xml:space="preserve"> </w:t>
        </w:r>
      </w:ins>
      <w:del w:id="437" w:author="Laura H" w:date="2021-02-23T16:29:00Z">
        <w:r w:rsidR="00EC1AF0" w:rsidRPr="002157C6" w:rsidDel="002157C6">
          <w:rPr>
            <w:b/>
            <w:bCs/>
            <w:rPrChange w:id="438" w:author="Laura H" w:date="2021-02-23T16:29:00Z">
              <w:rPr/>
            </w:rPrChange>
          </w:rPr>
          <w:delText>“</w:delText>
        </w:r>
      </w:del>
      <w:r w:rsidR="00EC1AF0" w:rsidRPr="002157C6">
        <w:rPr>
          <w:b/>
          <w:bCs/>
          <w:rPrChange w:id="439" w:author="Laura H" w:date="2021-02-23T16:29:00Z">
            <w:rPr/>
          </w:rPrChange>
        </w:rPr>
        <w:t>Edit</w:t>
      </w:r>
      <w:del w:id="440" w:author="Laura H" w:date="2021-02-23T16:29:00Z">
        <w:r w:rsidR="00EC1AF0" w:rsidRPr="002157C6" w:rsidDel="002157C6">
          <w:rPr>
            <w:b/>
            <w:bCs/>
            <w:rPrChange w:id="441" w:author="Laura H" w:date="2021-02-23T16:29:00Z">
              <w:rPr/>
            </w:rPrChange>
          </w:rPr>
          <w:delText>”</w:delText>
        </w:r>
      </w:del>
      <w:r w:rsidR="00EC1AF0">
        <w:t xml:space="preserve"> button </w:t>
      </w:r>
      <w:del w:id="442" w:author="Laura H" w:date="2021-02-23T16:39:00Z">
        <w:r w:rsidR="00EC1AF0" w:rsidDel="00A47F2A">
          <w:delText>at the category line at the consent list table</w:delText>
        </w:r>
      </w:del>
      <w:ins w:id="443" w:author="Laura H" w:date="2021-02-23T16:39:00Z">
        <w:r w:rsidR="00A47F2A">
          <w:t xml:space="preserve">under </w:t>
        </w:r>
      </w:ins>
      <w:ins w:id="444" w:author="Laura H" w:date="2021-02-23T16:40:00Z">
        <w:r w:rsidR="00A47F2A">
          <w:t xml:space="preserve">the </w:t>
        </w:r>
      </w:ins>
      <w:ins w:id="445" w:author="Laura H" w:date="2021-02-23T16:39:00Z">
        <w:r w:rsidR="00A47F2A" w:rsidRPr="00A47F2A">
          <w:rPr>
            <w:b/>
            <w:bCs/>
            <w:rPrChange w:id="446" w:author="Laura H" w:date="2021-02-23T16:40:00Z">
              <w:rPr/>
            </w:rPrChange>
          </w:rPr>
          <w:t>ACTIONS</w:t>
        </w:r>
        <w:r w:rsidR="00A47F2A">
          <w:t xml:space="preserve"> </w:t>
        </w:r>
      </w:ins>
      <w:ins w:id="447" w:author="Laura H" w:date="2021-02-23T16:40:00Z">
        <w:r w:rsidR="00A47F2A">
          <w:t>column</w:t>
        </w:r>
      </w:ins>
      <w:r w:rsidR="00EC1AF0">
        <w:t>.</w:t>
      </w:r>
      <w:del w:id="448" w:author="Laura H" w:date="2021-02-23T16:41:00Z">
        <w:r w:rsidR="00EC1AF0" w:rsidDel="00A47F2A">
          <w:delText xml:space="preserve"> </w:delText>
        </w:r>
      </w:del>
    </w:p>
    <w:p w14:paraId="60CEE21F" w14:textId="77777777" w:rsidR="002157C6" w:rsidRDefault="002157C6" w:rsidP="002157C6">
      <w:pPr>
        <w:keepNext/>
        <w:rPr>
          <w:ins w:id="449" w:author="Laura H" w:date="2021-02-23T16:37:00Z"/>
        </w:rPr>
      </w:pPr>
      <w:ins w:id="450" w:author="Laura H" w:date="2021-02-23T16:37:00Z">
        <w:r>
          <w:rPr>
            <w:noProof/>
          </w:rPr>
          <w:drawing>
            <wp:inline distT="0" distB="0" distL="0" distR="0" wp14:anchorId="6A5537AA" wp14:editId="69D6878E">
              <wp:extent cx="5506991" cy="1668599"/>
              <wp:effectExtent l="0" t="0" r="0" b="8255"/>
              <wp:docPr id="1175053122" name="Picture 117505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3122" name="Picture 1175053122"/>
                      <pic:cNvPicPr/>
                    </pic:nvPicPr>
                    <pic:blipFill>
                      <a:blip r:embed="rId111"/>
                      <a:stretch>
                        <a:fillRect/>
                      </a:stretch>
                    </pic:blipFill>
                    <pic:spPr>
                      <a:xfrm>
                        <a:off x="0" y="0"/>
                        <a:ext cx="5506991" cy="1668599"/>
                      </a:xfrm>
                      <a:prstGeom prst="rect">
                        <a:avLst/>
                      </a:prstGeom>
                    </pic:spPr>
                  </pic:pic>
                </a:graphicData>
              </a:graphic>
            </wp:inline>
          </w:drawing>
        </w:r>
      </w:ins>
    </w:p>
    <w:p w14:paraId="5475EAC6" w14:textId="5C7587CA" w:rsidR="002157C6" w:rsidRDefault="002157C6">
      <w:pPr>
        <w:pStyle w:val="Caption"/>
        <w:pPrChange w:id="451" w:author="Laura H" w:date="2021-02-23T16:37:00Z">
          <w:pPr/>
        </w:pPrChange>
      </w:pPr>
      <w:ins w:id="452" w:author="Laura H" w:date="2021-02-23T16:37:00Z">
        <w:r>
          <w:t xml:space="preserve">Figure </w:t>
        </w:r>
        <w:r>
          <w:fldChar w:fldCharType="begin"/>
        </w:r>
        <w:r>
          <w:instrText xml:space="preserve"> SEQ Figure \* ARABIC </w:instrText>
        </w:r>
        <w:r>
          <w:fldChar w:fldCharType="separate"/>
        </w:r>
        <w:r>
          <w:rPr>
            <w:noProof/>
          </w:rPr>
          <w:t>63</w:t>
        </w:r>
        <w:r>
          <w:rPr>
            <w:noProof/>
          </w:rPr>
          <w:fldChar w:fldCharType="end"/>
        </w:r>
        <w:r>
          <w:t xml:space="preserve">. Consent Management Configuration Screen </w:t>
        </w:r>
      </w:ins>
      <w:ins w:id="453" w:author="Laura H" w:date="2021-02-23T16:38:00Z">
        <w:r w:rsidR="00A47F2A">
          <w:t>– Edit Category</w:t>
        </w:r>
      </w:ins>
    </w:p>
    <w:p w14:paraId="5A30609C" w14:textId="1E115DC8" w:rsidR="003C4C93" w:rsidRDefault="003472FD" w:rsidP="003472FD">
      <w:pPr>
        <w:pStyle w:val="Heading3"/>
      </w:pPr>
      <w:bookmarkStart w:id="454" w:name="_Toc63415300"/>
      <w:bookmarkStart w:id="455" w:name="_Ref64990434"/>
      <w:bookmarkStart w:id="456" w:name="_Ref64990449"/>
      <w:bookmarkStart w:id="457" w:name="_Ref64990466"/>
      <w:bookmarkStart w:id="458" w:name="_Ref64990478"/>
      <w:bookmarkStart w:id="459" w:name="_Ref64990499"/>
      <w:r>
        <w:lastRenderedPageBreak/>
        <w:t>Create New Consent Topic</w:t>
      </w:r>
      <w:bookmarkEnd w:id="454"/>
      <w:bookmarkEnd w:id="455"/>
      <w:bookmarkEnd w:id="456"/>
      <w:bookmarkEnd w:id="457"/>
      <w:bookmarkEnd w:id="458"/>
      <w:bookmarkEnd w:id="459"/>
    </w:p>
    <w:p w14:paraId="54F050DD" w14:textId="5A87AAB2" w:rsidR="003472FD" w:rsidRDefault="003472FD" w:rsidP="003472FD">
      <w:pPr>
        <w:rPr>
          <w:ins w:id="460" w:author="Laura H" w:date="2021-02-23T16:43:00Z"/>
        </w:rPr>
      </w:pPr>
      <w:del w:id="461" w:author="Laura H" w:date="2021-02-23T16:41:00Z">
        <w:r w:rsidDel="00895886">
          <w:delText xml:space="preserve">Use </w:delText>
        </w:r>
      </w:del>
      <w:ins w:id="462" w:author="Laura H" w:date="2021-02-23T16:41:00Z">
        <w:r w:rsidR="00895886">
          <w:t xml:space="preserve">Click </w:t>
        </w:r>
      </w:ins>
      <w:r>
        <w:t xml:space="preserve">the </w:t>
      </w:r>
      <w:r>
        <w:rPr>
          <w:noProof/>
        </w:rPr>
        <w:drawing>
          <wp:inline distT="0" distB="0" distL="0" distR="0" wp14:anchorId="0AF31174" wp14:editId="48AC1B1F">
            <wp:extent cx="566382" cy="1158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2"/>
                    <a:stretch>
                      <a:fillRect/>
                    </a:stretch>
                  </pic:blipFill>
                  <pic:spPr>
                    <a:xfrm>
                      <a:off x="0" y="0"/>
                      <a:ext cx="676419" cy="138359"/>
                    </a:xfrm>
                    <a:prstGeom prst="rect">
                      <a:avLst/>
                    </a:prstGeom>
                  </pic:spPr>
                </pic:pic>
              </a:graphicData>
            </a:graphic>
          </wp:inline>
        </w:drawing>
      </w:r>
      <w:r>
        <w:t xml:space="preserve"> button at the top-right </w:t>
      </w:r>
      <w:del w:id="463" w:author="Laura H" w:date="2021-02-23T16:42:00Z">
        <w:r w:rsidDel="00895886">
          <w:delText xml:space="preserve">corner </w:delText>
        </w:r>
      </w:del>
      <w:r>
        <w:t>of the screen in order to configure a new Consent Topic.</w:t>
      </w:r>
    </w:p>
    <w:p w14:paraId="3D42F109" w14:textId="77777777" w:rsidR="00895886" w:rsidRDefault="00895886" w:rsidP="00895886">
      <w:pPr>
        <w:keepNext/>
        <w:rPr>
          <w:ins w:id="464" w:author="Laura H" w:date="2021-02-23T16:43:00Z"/>
        </w:rPr>
      </w:pPr>
      <w:ins w:id="465" w:author="Laura H" w:date="2021-02-23T16:43:00Z">
        <w:r>
          <w:rPr>
            <w:noProof/>
          </w:rPr>
          <w:drawing>
            <wp:inline distT="0" distB="0" distL="0" distR="0" wp14:anchorId="5F254565" wp14:editId="701EBE4E">
              <wp:extent cx="5506987" cy="1668599"/>
              <wp:effectExtent l="0" t="0" r="0" b="8255"/>
              <wp:docPr id="1175053124" name="Picture 117505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3124" name="Picture 1175053124"/>
                      <pic:cNvPicPr/>
                    </pic:nvPicPr>
                    <pic:blipFill>
                      <a:blip r:embed="rId113"/>
                      <a:stretch>
                        <a:fillRect/>
                      </a:stretch>
                    </pic:blipFill>
                    <pic:spPr>
                      <a:xfrm>
                        <a:off x="0" y="0"/>
                        <a:ext cx="5506987" cy="1668599"/>
                      </a:xfrm>
                      <a:prstGeom prst="rect">
                        <a:avLst/>
                      </a:prstGeom>
                    </pic:spPr>
                  </pic:pic>
                </a:graphicData>
              </a:graphic>
            </wp:inline>
          </w:drawing>
        </w:r>
      </w:ins>
    </w:p>
    <w:p w14:paraId="21AC643B" w14:textId="77D7A71D" w:rsidR="00895886" w:rsidRDefault="00895886">
      <w:pPr>
        <w:pStyle w:val="Caption"/>
        <w:pPrChange w:id="466" w:author="Laura H" w:date="2021-02-23T16:43:00Z">
          <w:pPr/>
        </w:pPrChange>
      </w:pPr>
      <w:ins w:id="467" w:author="Laura H" w:date="2021-02-23T16:43:00Z">
        <w:r>
          <w:t xml:space="preserve">Figure </w:t>
        </w:r>
        <w:r>
          <w:fldChar w:fldCharType="begin"/>
        </w:r>
        <w:r>
          <w:instrText xml:space="preserve"> SEQ Figure \* ARABIC </w:instrText>
        </w:r>
        <w:r>
          <w:fldChar w:fldCharType="separate"/>
        </w:r>
        <w:r>
          <w:rPr>
            <w:noProof/>
          </w:rPr>
          <w:t>63</w:t>
        </w:r>
        <w:r>
          <w:rPr>
            <w:noProof/>
          </w:rPr>
          <w:fldChar w:fldCharType="end"/>
        </w:r>
        <w:r>
          <w:t xml:space="preserve">. </w:t>
        </w:r>
      </w:ins>
      <w:ins w:id="468" w:author="Laura H" w:date="2021-02-23T16:45:00Z">
        <w:r>
          <w:t>New Consent Topic</w:t>
        </w:r>
      </w:ins>
    </w:p>
    <w:p w14:paraId="01C2051D" w14:textId="0F71BCE8" w:rsidR="003472FD" w:rsidRDefault="003472FD" w:rsidP="003472FD">
      <w:r>
        <w:t xml:space="preserve">The following </w:t>
      </w:r>
      <w:del w:id="469" w:author="Laura H" w:date="2021-02-23T16:44:00Z">
        <w:r w:rsidDel="00895886">
          <w:delText>pop-up screen</w:delText>
        </w:r>
      </w:del>
      <w:ins w:id="470" w:author="Laura H" w:date="2021-02-23T16:44:00Z">
        <w:r w:rsidR="00895886">
          <w:t>dialog</w:t>
        </w:r>
      </w:ins>
      <w:r>
        <w:t xml:space="preserve"> </w:t>
      </w:r>
      <w:ins w:id="471" w:author="Laura H" w:date="2021-02-23T16:44:00Z">
        <w:r w:rsidR="00895886">
          <w:t xml:space="preserve">box </w:t>
        </w:r>
      </w:ins>
      <w:del w:id="472" w:author="Laura H" w:date="2021-02-23T16:43:00Z">
        <w:r w:rsidDel="00895886">
          <w:delText>is presented as result</w:delText>
        </w:r>
      </w:del>
      <w:ins w:id="473" w:author="Laura H" w:date="2021-02-23T16:43:00Z">
        <w:r w:rsidR="00895886">
          <w:t>displays.</w:t>
        </w:r>
      </w:ins>
      <w:del w:id="474" w:author="Laura H" w:date="2021-02-23T16:43:00Z">
        <w:r w:rsidDel="00895886">
          <w:delText>:</w:delText>
        </w:r>
      </w:del>
    </w:p>
    <w:p w14:paraId="37730C68" w14:textId="77777777" w:rsidR="00755EA0" w:rsidRDefault="00755EA0" w:rsidP="00755EA0">
      <w:pPr>
        <w:keepNext/>
      </w:pPr>
      <w:r>
        <w:rPr>
          <w:noProof/>
        </w:rPr>
        <w:drawing>
          <wp:inline distT="0" distB="0" distL="0" distR="0" wp14:anchorId="553D5626" wp14:editId="57699D6C">
            <wp:extent cx="2501766" cy="3827234"/>
            <wp:effectExtent l="0" t="0" r="63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14"/>
                    <a:stretch>
                      <a:fillRect/>
                    </a:stretch>
                  </pic:blipFill>
                  <pic:spPr>
                    <a:xfrm>
                      <a:off x="0" y="0"/>
                      <a:ext cx="2534203" cy="3876857"/>
                    </a:xfrm>
                    <a:prstGeom prst="rect">
                      <a:avLst/>
                    </a:prstGeom>
                  </pic:spPr>
                </pic:pic>
              </a:graphicData>
            </a:graphic>
          </wp:inline>
        </w:drawing>
      </w:r>
    </w:p>
    <w:p w14:paraId="53AFBF42" w14:textId="2562A3B8" w:rsidR="00755EA0" w:rsidRDefault="00755EA0" w:rsidP="00755EA0">
      <w:pPr>
        <w:pStyle w:val="Caption"/>
      </w:pPr>
      <w:bookmarkStart w:id="475" w:name="_Toc63416254"/>
      <w:r>
        <w:t xml:space="preserve">Figure </w:t>
      </w:r>
      <w:r w:rsidR="004F4865">
        <w:fldChar w:fldCharType="begin"/>
      </w:r>
      <w:r w:rsidR="004F4865">
        <w:instrText xml:space="preserve"> SEQ Figure \* ARABIC </w:instrText>
      </w:r>
      <w:r w:rsidR="004F4865">
        <w:fldChar w:fldCharType="separate"/>
      </w:r>
      <w:r w:rsidR="00B65864">
        <w:rPr>
          <w:noProof/>
        </w:rPr>
        <w:t>64</w:t>
      </w:r>
      <w:r w:rsidR="004F4865">
        <w:rPr>
          <w:noProof/>
        </w:rPr>
        <w:fldChar w:fldCharType="end"/>
      </w:r>
      <w:r>
        <w:t xml:space="preserve">. New Consent Topic </w:t>
      </w:r>
      <w:ins w:id="476" w:author="Laura H" w:date="2021-02-23T16:46:00Z">
        <w:r w:rsidR="00895886">
          <w:t xml:space="preserve">- </w:t>
        </w:r>
      </w:ins>
      <w:r>
        <w:t>Configuration</w:t>
      </w:r>
      <w:bookmarkEnd w:id="475"/>
    </w:p>
    <w:tbl>
      <w:tblPr>
        <w:tblStyle w:val="TableGridLight1"/>
        <w:tblW w:w="0" w:type="auto"/>
        <w:tblInd w:w="720" w:type="dxa"/>
        <w:tblLook w:val="04A0" w:firstRow="1" w:lastRow="0" w:firstColumn="1" w:lastColumn="0" w:noHBand="0" w:noVBand="1"/>
      </w:tblPr>
      <w:tblGrid>
        <w:gridCol w:w="1543"/>
        <w:gridCol w:w="6378"/>
      </w:tblGrid>
      <w:tr w:rsidR="00E05D82" w14:paraId="6B9EBBF9" w14:textId="77777777" w:rsidTr="002903B8">
        <w:trPr>
          <w:cnfStyle w:val="100000000000" w:firstRow="1" w:lastRow="0" w:firstColumn="0" w:lastColumn="0" w:oddVBand="0" w:evenVBand="0" w:oddHBand="0" w:evenHBand="0" w:firstRowFirstColumn="0" w:firstRowLastColumn="0" w:lastRowFirstColumn="0" w:lastRowLastColumn="0"/>
        </w:trPr>
        <w:tc>
          <w:tcPr>
            <w:tcW w:w="1543" w:type="dxa"/>
          </w:tcPr>
          <w:p w14:paraId="5704A3BC" w14:textId="77777777" w:rsidR="00E05D82" w:rsidRDefault="00E05D82" w:rsidP="00832091">
            <w:pPr>
              <w:ind w:left="0"/>
            </w:pPr>
            <w:r>
              <w:t>Field</w:t>
            </w:r>
          </w:p>
        </w:tc>
        <w:tc>
          <w:tcPr>
            <w:tcW w:w="6378" w:type="dxa"/>
          </w:tcPr>
          <w:p w14:paraId="680A3BA3" w14:textId="77777777" w:rsidR="00E05D82" w:rsidRDefault="00E05D82" w:rsidP="00832091">
            <w:pPr>
              <w:ind w:left="0"/>
            </w:pPr>
            <w:r>
              <w:t>Description</w:t>
            </w:r>
          </w:p>
        </w:tc>
      </w:tr>
      <w:tr w:rsidR="00E05D82" w14:paraId="258F1BD7" w14:textId="77777777" w:rsidTr="002903B8">
        <w:tc>
          <w:tcPr>
            <w:tcW w:w="1543" w:type="dxa"/>
          </w:tcPr>
          <w:p w14:paraId="1CBAB596" w14:textId="367038CB" w:rsidR="00E05D82" w:rsidRDefault="00E05D82" w:rsidP="00832091">
            <w:pPr>
              <w:ind w:left="0"/>
              <w:jc w:val="left"/>
            </w:pPr>
            <w:r>
              <w:t>Category</w:t>
            </w:r>
          </w:p>
        </w:tc>
        <w:tc>
          <w:tcPr>
            <w:tcW w:w="6378" w:type="dxa"/>
          </w:tcPr>
          <w:p w14:paraId="41D50E37" w14:textId="4A9B0701" w:rsidR="00E05D82" w:rsidRDefault="00834D97" w:rsidP="000D613B">
            <w:pPr>
              <w:ind w:left="0"/>
            </w:pPr>
            <w:r>
              <w:t xml:space="preserve">Categories are used for grouping </w:t>
            </w:r>
            <w:ins w:id="477" w:author="Laura H" w:date="2021-02-23T16:49:00Z">
              <w:r w:rsidR="008A7653">
                <w:t>c</w:t>
              </w:r>
            </w:ins>
            <w:del w:id="478" w:author="Laura H" w:date="2021-02-23T16:49:00Z">
              <w:r w:rsidDel="008A7653">
                <w:delText>C</w:delText>
              </w:r>
            </w:del>
            <w:r>
              <w:t xml:space="preserve">onsent </w:t>
            </w:r>
            <w:ins w:id="479" w:author="Laura H" w:date="2021-02-23T16:49:00Z">
              <w:r w:rsidR="008A7653">
                <w:t>t</w:t>
              </w:r>
            </w:ins>
            <w:del w:id="480" w:author="Laura H" w:date="2021-02-23T16:49:00Z">
              <w:r w:rsidDel="008A7653">
                <w:delText>T</w:delText>
              </w:r>
            </w:del>
            <w:r>
              <w:t xml:space="preserve">opics. This field </w:t>
            </w:r>
            <w:ins w:id="481" w:author="Laura H" w:date="2021-02-23T16:52:00Z">
              <w:r w:rsidR="008A7653">
                <w:t>lets the user</w:t>
              </w:r>
            </w:ins>
            <w:del w:id="482" w:author="Laura H" w:date="2021-02-23T16:52:00Z">
              <w:r w:rsidDel="008A7653">
                <w:delText>a</w:delText>
              </w:r>
              <w:r w:rsidR="00E05D82" w:rsidDel="008A7653">
                <w:delText>llows the user</w:delText>
              </w:r>
              <w:r w:rsidR="000D613B" w:rsidDel="008A7653">
                <w:delText xml:space="preserve"> </w:delText>
              </w:r>
              <w:r w:rsidDel="008A7653">
                <w:delText>to</w:delText>
              </w:r>
            </w:del>
            <w:r>
              <w:t xml:space="preserve"> classify the new consent under </w:t>
            </w:r>
            <w:del w:id="483" w:author="Laura H" w:date="2021-02-23T16:50:00Z">
              <w:r w:rsidR="00E05D82" w:rsidDel="008A7653">
                <w:delText>one of the</w:delText>
              </w:r>
            </w:del>
            <w:ins w:id="484" w:author="Laura H" w:date="2021-02-23T16:50:00Z">
              <w:r w:rsidR="008A7653">
                <w:t>an</w:t>
              </w:r>
            </w:ins>
            <w:r w:rsidR="00E05D82">
              <w:t xml:space="preserve"> existing </w:t>
            </w:r>
            <w:ins w:id="485" w:author="Laura H" w:date="2021-02-23T16:56:00Z">
              <w:r w:rsidR="008A7653">
                <w:t>C</w:t>
              </w:r>
            </w:ins>
            <w:ins w:id="486" w:author="Laura H" w:date="2021-02-23T16:50:00Z">
              <w:r w:rsidR="008A7653">
                <w:t>ategory</w:t>
              </w:r>
            </w:ins>
            <w:del w:id="487" w:author="Laura H" w:date="2021-02-23T16:50:00Z">
              <w:r w:rsidR="00E05D82" w:rsidDel="008A7653">
                <w:delText>categories</w:delText>
              </w:r>
            </w:del>
            <w:del w:id="488" w:author="Laura H" w:date="2021-02-23T16:55:00Z">
              <w:r w:rsidDel="008A7653">
                <w:delText>,</w:delText>
              </w:r>
            </w:del>
            <w:r>
              <w:t xml:space="preserve"> or</w:t>
            </w:r>
            <w:del w:id="489" w:author="Laura H" w:date="2021-02-23T16:51:00Z">
              <w:r w:rsidDel="008A7653">
                <w:delText xml:space="preserve"> to</w:delText>
              </w:r>
            </w:del>
            <w:r>
              <w:t xml:space="preserve"> select </w:t>
            </w:r>
            <w:del w:id="490" w:author="Laura H" w:date="2021-02-23T16:51:00Z">
              <w:r w:rsidRPr="008A7653" w:rsidDel="008A7653">
                <w:rPr>
                  <w:b/>
                  <w:bCs/>
                  <w:rPrChange w:id="491" w:author="Laura H" w:date="2021-02-23T16:51:00Z">
                    <w:rPr/>
                  </w:rPrChange>
                </w:rPr>
                <w:delText>the option “</w:delText>
              </w:r>
            </w:del>
            <w:r w:rsidRPr="008A7653">
              <w:rPr>
                <w:b/>
                <w:bCs/>
                <w:rPrChange w:id="492" w:author="Laura H" w:date="2021-02-23T16:51:00Z">
                  <w:rPr/>
                </w:rPrChange>
              </w:rPr>
              <w:t>New Category</w:t>
            </w:r>
            <w:ins w:id="493" w:author="Laura H" w:date="2021-02-23T16:54:00Z">
              <w:r w:rsidR="008A7653">
                <w:t xml:space="preserve"> to manually enter </w:t>
              </w:r>
            </w:ins>
            <w:del w:id="494" w:author="Laura H" w:date="2021-02-23T16:51:00Z">
              <w:r w:rsidRPr="008A7653" w:rsidDel="008A7653">
                <w:delText>”</w:delText>
              </w:r>
            </w:del>
            <w:del w:id="495" w:author="Laura H" w:date="2021-02-23T16:54:00Z">
              <w:r w:rsidRPr="008A7653" w:rsidDel="008A7653">
                <w:delText xml:space="preserve"> </w:delText>
              </w:r>
            </w:del>
            <w:del w:id="496" w:author="Laura H" w:date="2021-02-23T16:51:00Z">
              <w:r w:rsidDel="008A7653">
                <w:delText xml:space="preserve">which </w:delText>
              </w:r>
              <w:r w:rsidR="000D613B" w:rsidDel="008A7653">
                <w:delText>enables</w:delText>
              </w:r>
            </w:del>
            <w:del w:id="497" w:author="Laura H" w:date="2021-02-23T16:53:00Z">
              <w:r w:rsidR="000D613B" w:rsidDel="008A7653">
                <w:delText xml:space="preserve"> the user </w:delText>
              </w:r>
              <w:r w:rsidR="00133A6B" w:rsidDel="008A7653">
                <w:delText>to typ</w:delText>
              </w:r>
            </w:del>
            <w:del w:id="498" w:author="Laura H" w:date="2021-02-23T16:54:00Z">
              <w:r w:rsidR="00133A6B" w:rsidDel="008A7653">
                <w:delText xml:space="preserve">e </w:delText>
              </w:r>
            </w:del>
            <w:ins w:id="499" w:author="Laura H" w:date="2021-02-23T16:54:00Z">
              <w:r w:rsidR="008A7653">
                <w:t>a new one.</w:t>
              </w:r>
            </w:ins>
            <w:del w:id="500" w:author="Laura H" w:date="2021-02-23T16:54:00Z">
              <w:r w:rsidR="00133A6B" w:rsidDel="008A7653">
                <w:delText xml:space="preserve">a name of a new </w:delText>
              </w:r>
            </w:del>
            <w:del w:id="501" w:author="Laura H" w:date="2021-02-23T16:52:00Z">
              <w:r w:rsidR="00133A6B" w:rsidDel="008A7653">
                <w:delText>c</w:delText>
              </w:r>
            </w:del>
            <w:del w:id="502" w:author="Laura H" w:date="2021-02-23T16:54:00Z">
              <w:r w:rsidR="00133A6B" w:rsidDel="008A7653">
                <w:delText>ategory</w:delText>
              </w:r>
              <w:r w:rsidR="000D613B" w:rsidDel="008A7653">
                <w:delText xml:space="preserve"> in this field</w:delText>
              </w:r>
              <w:r w:rsidR="00133A6B" w:rsidDel="008A7653">
                <w:delText xml:space="preserve">. </w:delText>
              </w:r>
              <w:r w:rsidR="00582AAE" w:rsidDel="008A7653">
                <w:delText xml:space="preserve"> </w:delText>
              </w:r>
            </w:del>
          </w:p>
        </w:tc>
      </w:tr>
      <w:tr w:rsidR="00E05D82" w14:paraId="289B59C4" w14:textId="77777777" w:rsidTr="002903B8">
        <w:tc>
          <w:tcPr>
            <w:tcW w:w="1543" w:type="dxa"/>
          </w:tcPr>
          <w:p w14:paraId="439E1E8B" w14:textId="77777777" w:rsidR="00E05D82" w:rsidRDefault="00E05D82" w:rsidP="00832091">
            <w:pPr>
              <w:ind w:left="0"/>
              <w:jc w:val="left"/>
            </w:pPr>
            <w:r>
              <w:t>Topic</w:t>
            </w:r>
          </w:p>
        </w:tc>
        <w:tc>
          <w:tcPr>
            <w:tcW w:w="6378" w:type="dxa"/>
          </w:tcPr>
          <w:p w14:paraId="2406814E" w14:textId="27172F4E" w:rsidR="00E05D82" w:rsidRDefault="00E05D82" w:rsidP="00832091">
            <w:pPr>
              <w:ind w:left="0"/>
            </w:pPr>
            <w:r>
              <w:t xml:space="preserve">The consent </w:t>
            </w:r>
            <w:r w:rsidR="000D613B">
              <w:t xml:space="preserve">topic </w:t>
            </w:r>
            <w:r>
              <w:t>name.</w:t>
            </w:r>
          </w:p>
        </w:tc>
      </w:tr>
      <w:tr w:rsidR="00E05D82" w14:paraId="618C5355" w14:textId="77777777" w:rsidTr="002903B8">
        <w:tc>
          <w:tcPr>
            <w:tcW w:w="1543" w:type="dxa"/>
          </w:tcPr>
          <w:p w14:paraId="6ACF722B" w14:textId="77777777" w:rsidR="00E05D82" w:rsidRDefault="00E05D82" w:rsidP="00832091">
            <w:pPr>
              <w:ind w:left="0"/>
              <w:jc w:val="left"/>
            </w:pPr>
            <w:r>
              <w:t>Description</w:t>
            </w:r>
          </w:p>
        </w:tc>
        <w:tc>
          <w:tcPr>
            <w:tcW w:w="6378" w:type="dxa"/>
          </w:tcPr>
          <w:p w14:paraId="335BBDC7" w14:textId="058BF015" w:rsidR="00E05D82" w:rsidRDefault="00E05D82" w:rsidP="00832091">
            <w:pPr>
              <w:ind w:left="0"/>
            </w:pPr>
            <w:r>
              <w:t xml:space="preserve">The consent </w:t>
            </w:r>
            <w:r w:rsidR="000D613B">
              <w:t xml:space="preserve">topic </w:t>
            </w:r>
            <w:r>
              <w:t>description.</w:t>
            </w:r>
          </w:p>
        </w:tc>
      </w:tr>
      <w:tr w:rsidR="00E05D82" w14:paraId="544BF066" w14:textId="77777777" w:rsidTr="002903B8">
        <w:tc>
          <w:tcPr>
            <w:tcW w:w="1543" w:type="dxa"/>
          </w:tcPr>
          <w:p w14:paraId="5F65CE20" w14:textId="59CFECC5" w:rsidR="00E05D82" w:rsidRDefault="00E05D82" w:rsidP="00832091">
            <w:pPr>
              <w:ind w:left="0"/>
              <w:jc w:val="left"/>
            </w:pPr>
            <w:proofErr w:type="spellStart"/>
            <w:r>
              <w:lastRenderedPageBreak/>
              <w:t>Opt</w:t>
            </w:r>
            <w:proofErr w:type="spellEnd"/>
            <w:ins w:id="503" w:author="Laura H" w:date="2021-02-23T16:56:00Z">
              <w:r w:rsidR="008A7653">
                <w:t xml:space="preserve"> In</w:t>
              </w:r>
            </w:ins>
            <w:del w:id="504" w:author="Laura H" w:date="2021-02-23T16:56:00Z">
              <w:r w:rsidR="00F534DC" w:rsidDel="008A7653">
                <w:delText>-</w:delText>
              </w:r>
              <w:r w:rsidDel="008A7653">
                <w:delText>in</w:delText>
              </w:r>
            </w:del>
            <w:r>
              <w:t xml:space="preserve"> </w:t>
            </w:r>
            <w:ins w:id="505" w:author="Laura H" w:date="2021-02-23T16:56:00Z">
              <w:r w:rsidR="008A7653">
                <w:t>T</w:t>
              </w:r>
            </w:ins>
            <w:del w:id="506" w:author="Laura H" w:date="2021-02-23T16:56:00Z">
              <w:r w:rsidDel="008A7653">
                <w:delText>t</w:delText>
              </w:r>
            </w:del>
            <w:r>
              <w:t>ext</w:t>
            </w:r>
          </w:p>
        </w:tc>
        <w:tc>
          <w:tcPr>
            <w:tcW w:w="6378" w:type="dxa"/>
          </w:tcPr>
          <w:p w14:paraId="5FA19131" w14:textId="3593091A" w:rsidR="00E05D82" w:rsidRDefault="002B4E1B" w:rsidP="00832091">
            <w:pPr>
              <w:ind w:left="0"/>
            </w:pPr>
            <w:ins w:id="507" w:author="Laura H" w:date="2021-02-23T16:59:00Z">
              <w:r>
                <w:t>An additional description that explains the benefits of opting-in to each consent to the customer.</w:t>
              </w:r>
            </w:ins>
            <w:del w:id="508" w:author="Laura H" w:date="2021-02-23T16:59:00Z">
              <w:r w:rsidR="00A1110B" w:rsidDel="002B4E1B">
                <w:delText>An</w:delText>
              </w:r>
              <w:r w:rsidR="00E05D82" w:rsidDel="002B4E1B">
                <w:delText xml:space="preserve"> additional description that explains to the customer the </w:delText>
              </w:r>
              <w:r w:rsidR="00CD2DDD" w:rsidDel="002B4E1B">
                <w:delText>benefits</w:delText>
              </w:r>
              <w:r w:rsidR="00E05D82" w:rsidDel="002B4E1B">
                <w:delText xml:space="preserve"> of opting-in to each consent.</w:delText>
              </w:r>
            </w:del>
          </w:p>
        </w:tc>
      </w:tr>
      <w:tr w:rsidR="00E05D82" w14:paraId="006AF4DD" w14:textId="77777777" w:rsidTr="002903B8">
        <w:tc>
          <w:tcPr>
            <w:tcW w:w="1543" w:type="dxa"/>
          </w:tcPr>
          <w:p w14:paraId="00524C9B" w14:textId="39FC1EE5" w:rsidR="00E05D82" w:rsidRDefault="00E05D82" w:rsidP="00832091">
            <w:pPr>
              <w:ind w:left="0"/>
              <w:jc w:val="left"/>
            </w:pPr>
            <w:proofErr w:type="spellStart"/>
            <w:r>
              <w:t>Opt</w:t>
            </w:r>
            <w:proofErr w:type="spellEnd"/>
            <w:ins w:id="509" w:author="Laura H" w:date="2021-02-23T16:56:00Z">
              <w:r w:rsidR="008A7653">
                <w:t xml:space="preserve"> O</w:t>
              </w:r>
            </w:ins>
            <w:del w:id="510" w:author="Laura H" w:date="2021-02-23T16:56:00Z">
              <w:r w:rsidDel="008A7653">
                <w:delText>-o</w:delText>
              </w:r>
            </w:del>
            <w:r>
              <w:t xml:space="preserve">ut </w:t>
            </w:r>
            <w:ins w:id="511" w:author="Laura H" w:date="2021-02-23T16:56:00Z">
              <w:r w:rsidR="008A7653">
                <w:t>T</w:t>
              </w:r>
            </w:ins>
            <w:del w:id="512" w:author="Laura H" w:date="2021-02-23T16:56:00Z">
              <w:r w:rsidDel="008A7653">
                <w:delText>t</w:delText>
              </w:r>
            </w:del>
            <w:r>
              <w:t>ext</w:t>
            </w:r>
          </w:p>
        </w:tc>
        <w:tc>
          <w:tcPr>
            <w:tcW w:w="6378" w:type="dxa"/>
          </w:tcPr>
          <w:p w14:paraId="705177B9" w14:textId="12397989" w:rsidR="00E05D82" w:rsidRDefault="002B4E1B" w:rsidP="00832091">
            <w:pPr>
              <w:ind w:left="0"/>
            </w:pPr>
            <w:ins w:id="513" w:author="Laura H" w:date="2021-02-23T16:59:00Z">
              <w:r>
                <w:t>An additional description that explains the impacts of opting-out from each consent to the customer.</w:t>
              </w:r>
            </w:ins>
            <w:del w:id="514" w:author="Laura H" w:date="2021-02-23T16:59:00Z">
              <w:r w:rsidR="00A1110B" w:rsidDel="002B4E1B">
                <w:delText>An</w:delText>
              </w:r>
              <w:r w:rsidR="00E05D82" w:rsidDel="002B4E1B">
                <w:delText xml:space="preserve"> additional description that explains to the customer the impact of opting-out from each consent.</w:delText>
              </w:r>
            </w:del>
          </w:p>
        </w:tc>
      </w:tr>
      <w:tr w:rsidR="00E05D82" w14:paraId="753FAF6D" w14:textId="77777777" w:rsidTr="002903B8">
        <w:tc>
          <w:tcPr>
            <w:tcW w:w="1543" w:type="dxa"/>
          </w:tcPr>
          <w:p w14:paraId="3FA2D6EB" w14:textId="77777777" w:rsidR="00E05D82" w:rsidRDefault="00E05D82" w:rsidP="00832091">
            <w:pPr>
              <w:ind w:left="0"/>
              <w:jc w:val="left"/>
            </w:pPr>
            <w:r>
              <w:t>Duration</w:t>
            </w:r>
          </w:p>
        </w:tc>
        <w:tc>
          <w:tcPr>
            <w:tcW w:w="6378" w:type="dxa"/>
          </w:tcPr>
          <w:p w14:paraId="651BC41E" w14:textId="2CEA1F82" w:rsidR="00E05D82" w:rsidRDefault="000657CB" w:rsidP="00832091">
            <w:pPr>
              <w:ind w:left="0"/>
            </w:pPr>
            <w:ins w:id="515" w:author="Laura H" w:date="2021-02-23T17:12:00Z">
              <w:r>
                <w:t>Define the duration that the consent is considered valid at the customer level. For every customer, the consent takes effect the moment of opting-in, and then for the duration that is specified in this field.</w:t>
              </w:r>
            </w:ins>
            <w:del w:id="516" w:author="Laura H" w:date="2021-02-23T17:12:00Z">
              <w:r w:rsidR="002903B8" w:rsidDel="000657CB">
                <w:delText>The</w:delText>
              </w:r>
              <w:r w:rsidR="00E05D82" w:rsidDel="000657CB">
                <w:delText xml:space="preserve"> duration that the </w:delText>
              </w:r>
              <w:r w:rsidR="007B02C5" w:rsidDel="000657CB">
                <w:delText>consent</w:delText>
              </w:r>
              <w:r w:rsidR="00E05D82" w:rsidDel="000657CB">
                <w:delText xml:space="preserve"> is considered valid. For every customer, the consent will be considered effective from the moment of opting-in, for the duration that is specified in this field. </w:delText>
              </w:r>
            </w:del>
          </w:p>
        </w:tc>
      </w:tr>
      <w:tr w:rsidR="002903B8" w14:paraId="20AA7CE1" w14:textId="77777777" w:rsidTr="002903B8">
        <w:tc>
          <w:tcPr>
            <w:tcW w:w="1543" w:type="dxa"/>
          </w:tcPr>
          <w:p w14:paraId="64CE68CF" w14:textId="20ECCD1B" w:rsidR="002903B8" w:rsidRDefault="002903B8" w:rsidP="00832091">
            <w:pPr>
              <w:ind w:left="0"/>
              <w:jc w:val="left"/>
            </w:pPr>
            <w:r>
              <w:t>Regulation</w:t>
            </w:r>
            <w:ins w:id="517" w:author="Laura H" w:date="2021-02-23T16:58:00Z">
              <w:r w:rsidR="002B4E1B">
                <w:t>s</w:t>
              </w:r>
            </w:ins>
          </w:p>
        </w:tc>
        <w:tc>
          <w:tcPr>
            <w:tcW w:w="6378" w:type="dxa"/>
          </w:tcPr>
          <w:p w14:paraId="5D97B93F" w14:textId="533E8E78" w:rsidR="002903B8" w:rsidRDefault="008A4972" w:rsidP="00832091">
            <w:pPr>
              <w:ind w:left="0"/>
            </w:pPr>
            <w:r>
              <w:t>Define t</w:t>
            </w:r>
            <w:r w:rsidR="002903B8">
              <w:t>he list of Regulations that this consent is linked to</w:t>
            </w:r>
            <w:r>
              <w:t xml:space="preserve"> by selecting the relevant regulations from the dropdown list. The list of regulations that </w:t>
            </w:r>
            <w:del w:id="518" w:author="Laura H" w:date="2021-02-23T17:13:00Z">
              <w:r w:rsidDel="000657CB">
                <w:delText xml:space="preserve">appear </w:delText>
              </w:r>
            </w:del>
            <w:ins w:id="519" w:author="Laura H" w:date="2021-02-23T17:13:00Z">
              <w:r w:rsidR="000657CB">
                <w:t xml:space="preserve">displays </w:t>
              </w:r>
            </w:ins>
            <w:r>
              <w:t xml:space="preserve">in this dropdown </w:t>
            </w:r>
            <w:r w:rsidR="00EC725B">
              <w:t xml:space="preserve">is defined </w:t>
            </w:r>
            <w:del w:id="520" w:author="Laura H" w:date="2021-02-23T17:13:00Z">
              <w:r w:rsidR="00BF4B23" w:rsidDel="000657CB">
                <w:delText>at</w:delText>
              </w:r>
              <w:r w:rsidR="00EC725B" w:rsidDel="000657CB">
                <w:delText xml:space="preserve"> </w:delText>
              </w:r>
            </w:del>
            <w:ins w:id="521" w:author="Laura H" w:date="2021-02-23T17:13:00Z">
              <w:r w:rsidR="000657CB">
                <w:t xml:space="preserve">in </w:t>
              </w:r>
            </w:ins>
            <w:r w:rsidR="00EC725B">
              <w:t>the Regulation List</w:t>
            </w:r>
            <w:r w:rsidR="00BF4B23">
              <w:t xml:space="preserve"> option </w:t>
            </w:r>
            <w:ins w:id="522" w:author="Laura H" w:date="2021-02-23T17:14:00Z">
              <w:r w:rsidR="000657CB">
                <w:t>on</w:t>
              </w:r>
            </w:ins>
            <w:del w:id="523" w:author="Laura H" w:date="2021-02-23T17:14:00Z">
              <w:r w:rsidR="00BF4B23" w:rsidDel="000657CB">
                <w:delText>at</w:delText>
              </w:r>
            </w:del>
            <w:r w:rsidR="00BF4B23">
              <w:t xml:space="preserve"> the Administrator menu</w:t>
            </w:r>
            <w:r w:rsidR="00F52F4C">
              <w:t>.</w:t>
            </w:r>
          </w:p>
        </w:tc>
      </w:tr>
    </w:tbl>
    <w:p w14:paraId="688BF9BA" w14:textId="26419CC7" w:rsidR="00330F12" w:rsidRDefault="000657CB" w:rsidP="003472FD">
      <w:ins w:id="524" w:author="Laura H" w:date="2021-02-23T17:14:00Z">
        <w:r>
          <w:t xml:space="preserve">Click the </w:t>
        </w:r>
      </w:ins>
      <w:r w:rsidR="00A555A6" w:rsidRPr="000657CB">
        <w:rPr>
          <w:b/>
          <w:bCs/>
          <w:rPrChange w:id="525" w:author="Laura H" w:date="2021-02-23T17:14:00Z">
            <w:rPr/>
          </w:rPrChange>
        </w:rPr>
        <w:t>Save</w:t>
      </w:r>
      <w:r w:rsidR="00A555A6">
        <w:t xml:space="preserve"> </w:t>
      </w:r>
      <w:ins w:id="526" w:author="Laura H" w:date="2021-02-23T17:14:00Z">
        <w:r>
          <w:t xml:space="preserve">button to save </w:t>
        </w:r>
      </w:ins>
      <w:r w:rsidR="00A555A6">
        <w:t>the new consent</w:t>
      </w:r>
      <w:r w:rsidR="00330F12">
        <w:t xml:space="preserve">. </w:t>
      </w:r>
    </w:p>
    <w:p w14:paraId="57834218" w14:textId="7E8FF828" w:rsidR="003472FD" w:rsidRPr="003472FD" w:rsidRDefault="00F52F4C" w:rsidP="003472FD">
      <w:del w:id="527" w:author="Laura H" w:date="2021-02-23T17:15:00Z">
        <w:r w:rsidDel="00997313">
          <w:delText xml:space="preserve">From the moment </w:delText>
        </w:r>
      </w:del>
      <w:ins w:id="528" w:author="Laura H" w:date="2021-02-23T17:15:00Z">
        <w:r w:rsidR="00997313">
          <w:t xml:space="preserve">When </w:t>
        </w:r>
      </w:ins>
      <w:r>
        <w:t xml:space="preserve">a new consent is configured, </w:t>
      </w:r>
      <w:del w:id="529" w:author="Laura H" w:date="2021-02-23T17:15:00Z">
        <w:r w:rsidDel="00997313">
          <w:delText>this consent would appear</w:delText>
        </w:r>
      </w:del>
      <w:ins w:id="530" w:author="Laura H" w:date="2021-02-23T17:15:00Z">
        <w:r w:rsidR="00997313">
          <w:t>it appears</w:t>
        </w:r>
      </w:ins>
      <w:r>
        <w:t xml:space="preserve"> to a customer </w:t>
      </w:r>
      <w:r w:rsidR="00EE15AC">
        <w:t xml:space="preserve">or representative </w:t>
      </w:r>
      <w:ins w:id="531" w:author="Laura H" w:date="2021-02-23T17:15:00Z">
        <w:r w:rsidR="00997313">
          <w:t>in</w:t>
        </w:r>
      </w:ins>
      <w:del w:id="532" w:author="Laura H" w:date="2021-02-23T17:15:00Z">
        <w:r w:rsidR="00EE15AC" w:rsidDel="00997313">
          <w:delText>at</w:delText>
        </w:r>
      </w:del>
      <w:r w:rsidR="00EE15AC">
        <w:t xml:space="preserve"> the </w:t>
      </w:r>
      <w:ins w:id="533" w:author="Laura H" w:date="2021-02-23T17:16:00Z">
        <w:r w:rsidR="00997313">
          <w:t>Consent List</w:t>
        </w:r>
      </w:ins>
      <w:del w:id="534" w:author="Laura H" w:date="2021-02-23T17:16:00Z">
        <w:r w:rsidR="00EE15AC" w:rsidDel="00997313">
          <w:delText xml:space="preserve">list of consents so that the </w:delText>
        </w:r>
      </w:del>
      <w:ins w:id="535" w:author="Laura H" w:date="2021-02-23T17:16:00Z">
        <w:r w:rsidR="00997313">
          <w:t xml:space="preserve">. The </w:t>
        </w:r>
      </w:ins>
      <w:r w:rsidR="00EE15AC">
        <w:t>customer</w:t>
      </w:r>
      <w:ins w:id="536" w:author="Laura H" w:date="2021-02-23T17:16:00Z">
        <w:r w:rsidR="00997313">
          <w:t xml:space="preserve"> or representative</w:t>
        </w:r>
      </w:ins>
      <w:r w:rsidR="00EE15AC">
        <w:t xml:space="preserve"> can </w:t>
      </w:r>
      <w:ins w:id="537" w:author="Laura H" w:date="2021-02-23T17:16:00Z">
        <w:r w:rsidR="00997313">
          <w:t xml:space="preserve">then </w:t>
        </w:r>
      </w:ins>
      <w:del w:id="538" w:author="Laura H" w:date="2021-02-23T17:16:00Z">
        <w:r w:rsidR="00EE15AC" w:rsidDel="00997313">
          <w:delText>select if</w:delText>
        </w:r>
      </w:del>
      <w:ins w:id="539" w:author="Laura H" w:date="2021-02-23T17:16:00Z">
        <w:r w:rsidR="00997313">
          <w:t>choose</w:t>
        </w:r>
      </w:ins>
      <w:r w:rsidR="00EE15AC">
        <w:t xml:space="preserve"> to opt-in to th</w:t>
      </w:r>
      <w:ins w:id="540" w:author="Laura H" w:date="2021-02-23T17:16:00Z">
        <w:r w:rsidR="00997313">
          <w:t>e new</w:t>
        </w:r>
      </w:ins>
      <w:del w:id="541" w:author="Laura H" w:date="2021-02-23T17:16:00Z">
        <w:r w:rsidR="00EE15AC" w:rsidDel="00997313">
          <w:delText>is</w:delText>
        </w:r>
      </w:del>
      <w:r w:rsidR="00EE15AC">
        <w:t xml:space="preserve"> consent topic. </w:t>
      </w:r>
    </w:p>
    <w:p w14:paraId="45093A04" w14:textId="65D3F3B7" w:rsidR="00AA19C3" w:rsidRPr="007833AF" w:rsidRDefault="006D7CFC" w:rsidP="00AA19C3">
      <w:pPr>
        <w:pStyle w:val="Heading2"/>
      </w:pPr>
      <w:bookmarkStart w:id="542" w:name="_Consent_Description_Levels"/>
      <w:bookmarkEnd w:id="542"/>
      <w:r>
        <w:t xml:space="preserve"> </w:t>
      </w:r>
      <w:bookmarkStart w:id="543" w:name="_Toc62218617"/>
      <w:bookmarkStart w:id="544" w:name="_Toc62506092"/>
      <w:bookmarkStart w:id="545" w:name="_Toc63155277"/>
      <w:bookmarkStart w:id="546" w:name="_Toc63415301"/>
      <w:r w:rsidR="00AA19C3" w:rsidRPr="005208BC">
        <w:t xml:space="preserve">Obtain Customer’s </w:t>
      </w:r>
      <w:ins w:id="547" w:author="Laura H" w:date="2021-02-23T17:17:00Z">
        <w:r w:rsidR="00574638">
          <w:t>C</w:t>
        </w:r>
      </w:ins>
      <w:del w:id="548" w:author="Laura H" w:date="2021-02-23T17:17:00Z">
        <w:r w:rsidR="00AA19C3" w:rsidRPr="005208BC" w:rsidDel="00574638">
          <w:delText>c</w:delText>
        </w:r>
      </w:del>
      <w:r w:rsidR="00AA19C3" w:rsidRPr="005208BC">
        <w:t xml:space="preserve">onsent and </w:t>
      </w:r>
      <w:ins w:id="549" w:author="Laura H" w:date="2021-02-23T17:17:00Z">
        <w:r w:rsidR="00574638">
          <w:t>P</w:t>
        </w:r>
      </w:ins>
      <w:del w:id="550" w:author="Laura H" w:date="2021-02-23T17:17:00Z">
        <w:r w:rsidR="00AA19C3" w:rsidRPr="005208BC" w:rsidDel="00574638">
          <w:delText>p</w:delText>
        </w:r>
      </w:del>
      <w:proofErr w:type="gramStart"/>
      <w:r w:rsidR="00AA19C3" w:rsidRPr="005208BC">
        <w:t>references</w:t>
      </w:r>
      <w:bookmarkEnd w:id="543"/>
      <w:bookmarkEnd w:id="544"/>
      <w:bookmarkEnd w:id="545"/>
      <w:bookmarkEnd w:id="546"/>
      <w:proofErr w:type="gramEnd"/>
      <w:r w:rsidR="00AA19C3">
        <w:t xml:space="preserve"> </w:t>
      </w:r>
    </w:p>
    <w:p w14:paraId="0E03793B" w14:textId="77777777" w:rsidR="00AA19C3" w:rsidRDefault="00AA19C3" w:rsidP="00AA19C3">
      <w:pPr>
        <w:pStyle w:val="Heading3"/>
      </w:pPr>
      <w:bookmarkStart w:id="551" w:name="_Toc62218618"/>
      <w:bookmarkStart w:id="552" w:name="_Toc62506093"/>
      <w:bookmarkStart w:id="553" w:name="_Toc63155278"/>
      <w:bookmarkStart w:id="554" w:name="_Toc63415302"/>
      <w:bookmarkStart w:id="555" w:name="_Ref65061408"/>
      <w:bookmarkStart w:id="556" w:name="_Ref65061422"/>
      <w:r>
        <w:t>Customer Facing Interface</w:t>
      </w:r>
      <w:bookmarkEnd w:id="551"/>
      <w:bookmarkEnd w:id="552"/>
      <w:bookmarkEnd w:id="553"/>
      <w:bookmarkEnd w:id="554"/>
      <w:bookmarkEnd w:id="555"/>
      <w:bookmarkEnd w:id="556"/>
    </w:p>
    <w:p w14:paraId="364E94BE" w14:textId="10A8405C" w:rsidR="00AA19C3" w:rsidRPr="00E15B85" w:rsidRDefault="00AA19C3" w:rsidP="00AA19C3">
      <w:r w:rsidRPr="00E15B85">
        <w:t xml:space="preserve">DPM offers </w:t>
      </w:r>
      <w:r>
        <w:t>multiple options to collect an</w:t>
      </w:r>
      <w:r w:rsidR="004970D6">
        <w:t>d</w:t>
      </w:r>
      <w:r>
        <w:t xml:space="preserve"> manage customer consents</w:t>
      </w:r>
      <w:r w:rsidRPr="00E15B85">
        <w:t xml:space="preserve">: </w:t>
      </w:r>
    </w:p>
    <w:p w14:paraId="7FACFB5C" w14:textId="768F6FD1" w:rsidR="00AA19C3" w:rsidRPr="00E15B85" w:rsidRDefault="00AA19C3" w:rsidP="00AA19C3">
      <w:pPr>
        <w:pStyle w:val="ListParagraph"/>
        <w:numPr>
          <w:ilvl w:val="0"/>
          <w:numId w:val="49"/>
        </w:numPr>
      </w:pPr>
      <w:r w:rsidRPr="00E15B85">
        <w:rPr>
          <w:b/>
          <w:bCs/>
        </w:rPr>
        <w:t xml:space="preserve">DPM </w:t>
      </w:r>
      <w:ins w:id="557" w:author="Laura H" w:date="2021-02-23T17:17:00Z">
        <w:r w:rsidR="00574638">
          <w:rPr>
            <w:b/>
            <w:bCs/>
          </w:rPr>
          <w:t>W</w:t>
        </w:r>
      </w:ins>
      <w:del w:id="558" w:author="Laura H" w:date="2021-02-23T17:17:00Z">
        <w:r w:rsidRPr="00E15B85" w:rsidDel="00574638">
          <w:rPr>
            <w:b/>
            <w:bCs/>
          </w:rPr>
          <w:delText>w</w:delText>
        </w:r>
      </w:del>
      <w:r w:rsidRPr="00E15B85">
        <w:rPr>
          <w:b/>
          <w:bCs/>
        </w:rPr>
        <w:t>eb-based end-user interface</w:t>
      </w:r>
      <w:r w:rsidRPr="00415ADC">
        <w:rPr>
          <w:rPrChange w:id="559" w:author="Laura Hammet" w:date="2021-02-24T16:33:00Z">
            <w:rPr>
              <w:b/>
              <w:bCs/>
            </w:rPr>
          </w:rPrChange>
        </w:rPr>
        <w:t>:</w:t>
      </w:r>
      <w:r w:rsidRPr="00E15B85">
        <w:t xml:space="preserve"> K2View’s DPM includes a built-in</w:t>
      </w:r>
      <w:ins w:id="560" w:author="Laura H" w:date="2021-02-23T17:22:00Z">
        <w:r w:rsidR="00B54E17">
          <w:t>,</w:t>
        </w:r>
      </w:ins>
      <w:r w:rsidRPr="00E15B85">
        <w:t xml:space="preserve"> </w:t>
      </w:r>
      <w:ins w:id="561" w:author="Laura H" w:date="2021-02-23T17:22:00Z">
        <w:r w:rsidR="00B54E17">
          <w:t>W</w:t>
        </w:r>
      </w:ins>
      <w:del w:id="562" w:author="Laura H" w:date="2021-02-23T17:22:00Z">
        <w:r w:rsidRPr="00E15B85" w:rsidDel="00B54E17">
          <w:delText>w</w:delText>
        </w:r>
      </w:del>
      <w:r w:rsidRPr="00E15B85">
        <w:t>eb-based user interface that allows each customer to review the list of consents and update the preferences for each of the consent categories.</w:t>
      </w:r>
      <w:del w:id="563" w:author="Laura H" w:date="2021-02-23T17:24:00Z">
        <w:r w:rsidRPr="00E15B85" w:rsidDel="00B54E17">
          <w:delText xml:space="preserve"> </w:delText>
        </w:r>
      </w:del>
    </w:p>
    <w:p w14:paraId="2A33FD6C" w14:textId="3AFADE72" w:rsidR="00AA19C3" w:rsidRPr="00E15B85" w:rsidRDefault="00AA19C3" w:rsidP="00AA19C3">
      <w:pPr>
        <w:pStyle w:val="ListParagraph"/>
        <w:numPr>
          <w:ilvl w:val="0"/>
          <w:numId w:val="49"/>
        </w:numPr>
      </w:pPr>
      <w:r w:rsidRPr="00E15B85">
        <w:rPr>
          <w:b/>
          <w:bCs/>
        </w:rPr>
        <w:t xml:space="preserve">Integration with the </w:t>
      </w:r>
      <w:r>
        <w:rPr>
          <w:b/>
          <w:bCs/>
        </w:rPr>
        <w:t>customer self-service</w:t>
      </w:r>
      <w:r w:rsidRPr="00E15B85">
        <w:rPr>
          <w:b/>
          <w:bCs/>
        </w:rPr>
        <w:t xml:space="preserve"> </w:t>
      </w:r>
      <w:ins w:id="564" w:author="Laura Hammet" w:date="2021-02-24T10:06:00Z">
        <w:r w:rsidR="004F4865">
          <w:rPr>
            <w:b/>
            <w:bCs/>
          </w:rPr>
          <w:t>W</w:t>
        </w:r>
      </w:ins>
      <w:del w:id="565" w:author="Laura Hammet" w:date="2021-02-24T10:06:00Z">
        <w:r w:rsidDel="004F4865">
          <w:rPr>
            <w:b/>
            <w:bCs/>
          </w:rPr>
          <w:delText>w</w:delText>
        </w:r>
      </w:del>
      <w:r>
        <w:rPr>
          <w:b/>
          <w:bCs/>
        </w:rPr>
        <w:t>eb page</w:t>
      </w:r>
      <w:r w:rsidRPr="00E15B85">
        <w:rPr>
          <w:b/>
          <w:bCs/>
        </w:rPr>
        <w:t xml:space="preserve"> and App</w:t>
      </w:r>
      <w:r w:rsidRPr="00415ADC">
        <w:rPr>
          <w:rPrChange w:id="566" w:author="Laura Hammet" w:date="2021-02-24T16:33:00Z">
            <w:rPr>
              <w:b/>
              <w:bCs/>
            </w:rPr>
          </w:rPrChange>
        </w:rPr>
        <w:t>:</w:t>
      </w:r>
      <w:r w:rsidRPr="00E15B85">
        <w:t xml:space="preserve"> The information that is managed within K2View’s DPM is also exposed via access-controlled REST APIs. These APIs provide the ability to integrate the consent data as part of your organization’s web portal, mobile app</w:t>
      </w:r>
      <w:r>
        <w:t>, CRM</w:t>
      </w:r>
      <w:ins w:id="567" w:author="Laura Hammet" w:date="2021-02-24T10:11:00Z">
        <w:r w:rsidR="004F4865">
          <w:t>,</w:t>
        </w:r>
      </w:ins>
      <w:r w:rsidRPr="00E15B85">
        <w:t xml:space="preserve"> or any other user interface. </w:t>
      </w:r>
    </w:p>
    <w:p w14:paraId="278DDB99" w14:textId="529F2791" w:rsidR="00AA19C3" w:rsidRPr="00E15B85" w:rsidRDefault="00AA19C3" w:rsidP="00AA19C3">
      <w:r w:rsidRPr="00E15B85">
        <w:t>DPM</w:t>
      </w:r>
      <w:r>
        <w:t>’s</w:t>
      </w:r>
      <w:r w:rsidRPr="00E15B85">
        <w:t xml:space="preserve"> user interface presents to the end-user a clear and simple view of the consents </w:t>
      </w:r>
      <w:r>
        <w:t>which the user can</w:t>
      </w:r>
      <w:r w:rsidRPr="00E15B85">
        <w:t xml:space="preserve"> concede </w:t>
      </w:r>
      <w:r>
        <w:t xml:space="preserve">to </w:t>
      </w:r>
      <w:r w:rsidRPr="00E15B85">
        <w:t>or withdraw</w:t>
      </w:r>
      <w:r>
        <w:t xml:space="preserve"> from</w:t>
      </w:r>
      <w:r w:rsidRPr="00E15B85">
        <w:t>. Changing the preferences between opt-in and opt-out of each consent topic is done with one click. The user is then presented with a confirmation message that includes the text clarifying the advantages of opting-in or the impacts of opting-out</w:t>
      </w:r>
      <w:r w:rsidR="001B62FF">
        <w:t>.</w:t>
      </w:r>
    </w:p>
    <w:p w14:paraId="1E94D82C" w14:textId="7FDDA634" w:rsidR="006D7CFC" w:rsidRDefault="00AA19C3" w:rsidP="00AA19C3">
      <w:r w:rsidRPr="00FF12B8">
        <w:t xml:space="preserve">Both the </w:t>
      </w:r>
      <w:ins w:id="568" w:author="Laura Hammet" w:date="2021-02-24T11:35:00Z">
        <w:r w:rsidR="003D0C9E">
          <w:t>W</w:t>
        </w:r>
      </w:ins>
      <w:del w:id="569" w:author="Laura Hammet" w:date="2021-02-24T11:35:00Z">
        <w:r w:rsidRPr="00FF12B8" w:rsidDel="003D0C9E">
          <w:delText>w</w:delText>
        </w:r>
      </w:del>
      <w:r w:rsidRPr="00FF12B8">
        <w:t xml:space="preserve">eb-based user interface as well as the REST APIs provide the ability to add information such as subscription agreement, terms and conditions and contact policy, </w:t>
      </w:r>
      <w:commentRangeStart w:id="570"/>
      <w:r w:rsidRPr="00FF12B8">
        <w:t>without</w:t>
      </w:r>
      <w:commentRangeEnd w:id="570"/>
      <w:r w:rsidR="00BF6FAC" w:rsidRPr="00FF12B8">
        <w:rPr>
          <w:rStyle w:val="CommentReference"/>
        </w:rPr>
        <w:commentReference w:id="570"/>
      </w:r>
      <w:r w:rsidRPr="00FF12B8">
        <w:t xml:space="preserve"> changes to the DPM product. This information can be retrieved directly by the DPM platform from the source systems or by integration with other applications.</w:t>
      </w:r>
    </w:p>
    <w:p w14:paraId="22EAB0AC" w14:textId="39C839D8" w:rsidR="009C27E7" w:rsidRDefault="009C27E7" w:rsidP="009C27E7">
      <w:pPr>
        <w:pStyle w:val="Heading3"/>
      </w:pPr>
      <w:bookmarkStart w:id="571" w:name="_Customer_Consent_Management"/>
      <w:bookmarkStart w:id="572" w:name="_Toc63415303"/>
      <w:bookmarkStart w:id="573" w:name="_Ref65069187"/>
      <w:bookmarkStart w:id="574" w:name="_Ref65069196"/>
      <w:bookmarkEnd w:id="571"/>
      <w:r>
        <w:t>Customer Consent Management Screen</w:t>
      </w:r>
      <w:bookmarkEnd w:id="572"/>
      <w:bookmarkEnd w:id="573"/>
      <w:bookmarkEnd w:id="574"/>
    </w:p>
    <w:p w14:paraId="1693EBC6" w14:textId="22CFB3F5" w:rsidR="00E05BA8" w:rsidRDefault="002B5A16" w:rsidP="00E05BA8">
      <w:del w:id="575" w:author="Laura Hammet" w:date="2021-02-24T11:42:00Z">
        <w:r w:rsidDel="003D0C9E">
          <w:delText>The consent preferences can be set by each customer</w:delText>
        </w:r>
      </w:del>
      <w:ins w:id="576" w:author="Laura Hammet" w:date="2021-02-24T11:42:00Z">
        <w:r w:rsidR="003D0C9E">
          <w:t>Each customer can set consent preferences</w:t>
        </w:r>
      </w:ins>
      <w:r>
        <w:t xml:space="preserve"> by accessing the Consent Management menu option </w:t>
      </w:r>
      <w:del w:id="577" w:author="Laura Hammet" w:date="2021-02-24T11:42:00Z">
        <w:r w:rsidDel="003D0C9E">
          <w:delText xml:space="preserve">at </w:delText>
        </w:r>
      </w:del>
      <w:ins w:id="578" w:author="Laura Hammet" w:date="2021-02-24T12:20:00Z">
        <w:r w:rsidR="00615568">
          <w:t>from</w:t>
        </w:r>
      </w:ins>
      <w:ins w:id="579" w:author="Laura Hammet" w:date="2021-02-24T11:42:00Z">
        <w:r w:rsidR="003D0C9E">
          <w:t xml:space="preserve"> </w:t>
        </w:r>
      </w:ins>
      <w:r>
        <w:t xml:space="preserve">the </w:t>
      </w:r>
      <w:r w:rsidR="00634B8A">
        <w:t>Customer menu</w:t>
      </w:r>
      <w:ins w:id="580" w:author="Laura Hammet" w:date="2021-02-24T11:42:00Z">
        <w:r w:rsidR="003D0C9E">
          <w:t>.</w:t>
        </w:r>
      </w:ins>
      <w:del w:id="581" w:author="Laura Hammet" w:date="2021-02-24T11:42:00Z">
        <w:r w:rsidR="00634B8A" w:rsidDel="003D0C9E">
          <w:delText>:</w:delText>
        </w:r>
      </w:del>
    </w:p>
    <w:p w14:paraId="1190786F" w14:textId="77777777" w:rsidR="00634B8A" w:rsidRDefault="00634B8A" w:rsidP="00634B8A">
      <w:pPr>
        <w:keepNext/>
      </w:pPr>
      <w:r>
        <w:rPr>
          <w:noProof/>
        </w:rPr>
        <w:lastRenderedPageBreak/>
        <w:drawing>
          <wp:inline distT="0" distB="0" distL="0" distR="0" wp14:anchorId="5AF60F8B" wp14:editId="007FE51C">
            <wp:extent cx="1282890" cy="975420"/>
            <wp:effectExtent l="0" t="0" r="0" b="254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119"/>
                    <a:stretch>
                      <a:fillRect/>
                    </a:stretch>
                  </pic:blipFill>
                  <pic:spPr>
                    <a:xfrm>
                      <a:off x="0" y="0"/>
                      <a:ext cx="1317630" cy="1001834"/>
                    </a:xfrm>
                    <a:prstGeom prst="rect">
                      <a:avLst/>
                    </a:prstGeom>
                  </pic:spPr>
                </pic:pic>
              </a:graphicData>
            </a:graphic>
          </wp:inline>
        </w:drawing>
      </w:r>
    </w:p>
    <w:p w14:paraId="25CEFA9E" w14:textId="69ABE705" w:rsidR="00634B8A" w:rsidRDefault="00634B8A" w:rsidP="00634B8A">
      <w:pPr>
        <w:pStyle w:val="Caption"/>
      </w:pPr>
      <w:bookmarkStart w:id="582" w:name="_Toc63416255"/>
      <w:r>
        <w:t xml:space="preserve">Figure </w:t>
      </w:r>
      <w:r w:rsidR="004F4865">
        <w:fldChar w:fldCharType="begin"/>
      </w:r>
      <w:r w:rsidR="004F4865">
        <w:instrText xml:space="preserve"> SEQ Figure \* ARABIC </w:instrText>
      </w:r>
      <w:r w:rsidR="004F4865">
        <w:fldChar w:fldCharType="separate"/>
      </w:r>
      <w:r w:rsidR="00B65864">
        <w:rPr>
          <w:noProof/>
        </w:rPr>
        <w:t>65</w:t>
      </w:r>
      <w:r w:rsidR="004F4865">
        <w:rPr>
          <w:noProof/>
        </w:rPr>
        <w:fldChar w:fldCharType="end"/>
      </w:r>
      <w:r>
        <w:t xml:space="preserve">. Consent Management at </w:t>
      </w:r>
      <w:ins w:id="583" w:author="Laura Hammet" w:date="2021-02-24T11:41:00Z">
        <w:r w:rsidR="003D0C9E">
          <w:t>C</w:t>
        </w:r>
      </w:ins>
      <w:del w:id="584" w:author="Laura Hammet" w:date="2021-02-24T11:41:00Z">
        <w:r w:rsidDel="003D0C9E">
          <w:delText>c</w:delText>
        </w:r>
      </w:del>
      <w:r>
        <w:t xml:space="preserve">ustomer </w:t>
      </w:r>
      <w:ins w:id="585" w:author="Laura Hammet" w:date="2021-02-24T11:42:00Z">
        <w:r w:rsidR="003D0C9E">
          <w:t>L</w:t>
        </w:r>
      </w:ins>
      <w:del w:id="586" w:author="Laura Hammet" w:date="2021-02-24T11:42:00Z">
        <w:r w:rsidDel="003D0C9E">
          <w:delText>l</w:delText>
        </w:r>
      </w:del>
      <w:r>
        <w:t>evel</w:t>
      </w:r>
      <w:bookmarkEnd w:id="582"/>
    </w:p>
    <w:p w14:paraId="0CA544B6" w14:textId="2FF01409" w:rsidR="00C13BF9" w:rsidRDefault="00C13BF9" w:rsidP="00C13BF9">
      <w:r>
        <w:t xml:space="preserve">When accessing this menu option, the customer can review the list of consents, </w:t>
      </w:r>
      <w:r w:rsidR="00581BFA">
        <w:t xml:space="preserve">define </w:t>
      </w:r>
      <w:del w:id="587" w:author="Laura Hammet" w:date="2021-02-24T11:43:00Z">
        <w:r w:rsidR="00581BFA" w:rsidDel="003D0C9E">
          <w:delText xml:space="preserve">if </w:delText>
        </w:r>
      </w:del>
      <w:ins w:id="588" w:author="Laura Hammet" w:date="2021-02-24T11:43:00Z">
        <w:r w:rsidR="003D0C9E">
          <w:t>whether</w:t>
        </w:r>
        <w:r w:rsidR="003D0C9E">
          <w:t xml:space="preserve"> </w:t>
        </w:r>
      </w:ins>
      <w:r w:rsidR="00581BFA">
        <w:t xml:space="preserve">to opt-in or opt-out to each </w:t>
      </w:r>
      <w:del w:id="589" w:author="Laura Hammet" w:date="2021-02-24T11:43:00Z">
        <w:r w:rsidR="00581BFA" w:rsidDel="003D0C9E">
          <w:delText>of them</w:delText>
        </w:r>
      </w:del>
      <w:ins w:id="590" w:author="Laura Hammet" w:date="2021-02-24T11:43:00Z">
        <w:r w:rsidR="003D0C9E">
          <w:t>one</w:t>
        </w:r>
      </w:ins>
      <w:r w:rsidR="00581BFA">
        <w:t xml:space="preserve">, or view historical information about opting-in or opting-out </w:t>
      </w:r>
      <w:del w:id="591" w:author="Laura Hammet" w:date="2021-02-24T11:44:00Z">
        <w:r w:rsidR="00581BFA" w:rsidDel="003D0C9E">
          <w:delText>activities previously performed</w:delText>
        </w:r>
      </w:del>
      <w:ins w:id="592" w:author="Laura Hammet" w:date="2021-02-24T11:44:00Z">
        <w:r w:rsidR="003D0C9E">
          <w:t>of previously performed activities</w:t>
        </w:r>
      </w:ins>
      <w:r w:rsidR="00581BFA">
        <w:t>.</w:t>
      </w:r>
    </w:p>
    <w:p w14:paraId="76DDF58A" w14:textId="79560CD0" w:rsidR="00545069" w:rsidRDefault="000E0536" w:rsidP="00545069">
      <w:pPr>
        <w:keepNext/>
      </w:pPr>
      <w:r>
        <w:rPr>
          <w:noProof/>
        </w:rPr>
        <w:drawing>
          <wp:inline distT="0" distB="0" distL="0" distR="0" wp14:anchorId="75368EBB" wp14:editId="485EB988">
            <wp:extent cx="5575110" cy="1810124"/>
            <wp:effectExtent l="0" t="0" r="635" b="635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20"/>
                    <a:stretch>
                      <a:fillRect/>
                    </a:stretch>
                  </pic:blipFill>
                  <pic:spPr>
                    <a:xfrm>
                      <a:off x="0" y="0"/>
                      <a:ext cx="5602284" cy="1818947"/>
                    </a:xfrm>
                    <a:prstGeom prst="rect">
                      <a:avLst/>
                    </a:prstGeom>
                  </pic:spPr>
                </pic:pic>
              </a:graphicData>
            </a:graphic>
          </wp:inline>
        </w:drawing>
      </w:r>
    </w:p>
    <w:p w14:paraId="66C1FA5B" w14:textId="0558C467" w:rsidR="00545069" w:rsidRDefault="00545069" w:rsidP="00545069">
      <w:pPr>
        <w:pStyle w:val="Caption"/>
      </w:pPr>
      <w:bookmarkStart w:id="593" w:name="_Toc63416256"/>
      <w:r>
        <w:t xml:space="preserve">Figure </w:t>
      </w:r>
      <w:r w:rsidR="004F4865">
        <w:fldChar w:fldCharType="begin"/>
      </w:r>
      <w:r w:rsidR="004F4865">
        <w:instrText xml:space="preserve"> SEQ Figure \* ARABIC </w:instrText>
      </w:r>
      <w:r w:rsidR="004F4865">
        <w:fldChar w:fldCharType="separate"/>
      </w:r>
      <w:r w:rsidR="00B65864">
        <w:rPr>
          <w:noProof/>
        </w:rPr>
        <w:t>66</w:t>
      </w:r>
      <w:r w:rsidR="004F4865">
        <w:rPr>
          <w:noProof/>
        </w:rPr>
        <w:fldChar w:fldCharType="end"/>
      </w:r>
      <w:r>
        <w:t>. Customer Consent Management Screen</w:t>
      </w:r>
      <w:bookmarkEnd w:id="593"/>
    </w:p>
    <w:p w14:paraId="2F79A4C6" w14:textId="58F7D56E" w:rsidR="00545069" w:rsidRDefault="00F43322" w:rsidP="00545069">
      <w:r>
        <w:t xml:space="preserve">In this screen: </w:t>
      </w:r>
    </w:p>
    <w:tbl>
      <w:tblPr>
        <w:tblStyle w:val="TableGridLight1"/>
        <w:tblW w:w="0" w:type="auto"/>
        <w:tblInd w:w="720" w:type="dxa"/>
        <w:tblLook w:val="04A0" w:firstRow="1" w:lastRow="0" w:firstColumn="1" w:lastColumn="0" w:noHBand="0" w:noVBand="1"/>
      </w:tblPr>
      <w:tblGrid>
        <w:gridCol w:w="2319"/>
        <w:gridCol w:w="6311"/>
      </w:tblGrid>
      <w:tr w:rsidR="00AC0D78" w14:paraId="70539C82" w14:textId="77777777" w:rsidTr="00832091">
        <w:trPr>
          <w:cnfStyle w:val="100000000000" w:firstRow="1" w:lastRow="0" w:firstColumn="0" w:lastColumn="0" w:oddVBand="0" w:evenVBand="0" w:oddHBand="0" w:evenHBand="0" w:firstRowFirstColumn="0" w:firstRowLastColumn="0" w:lastRowFirstColumn="0" w:lastRowLastColumn="0"/>
        </w:trPr>
        <w:tc>
          <w:tcPr>
            <w:tcW w:w="1543" w:type="dxa"/>
          </w:tcPr>
          <w:p w14:paraId="1FABE637" w14:textId="77777777" w:rsidR="00AC0D78" w:rsidRDefault="00AC0D78" w:rsidP="00832091">
            <w:pPr>
              <w:ind w:left="0"/>
            </w:pPr>
            <w:r>
              <w:t>Field</w:t>
            </w:r>
          </w:p>
        </w:tc>
        <w:tc>
          <w:tcPr>
            <w:tcW w:w="6378" w:type="dxa"/>
          </w:tcPr>
          <w:p w14:paraId="20AB8D2C" w14:textId="77777777" w:rsidR="00AC0D78" w:rsidRDefault="00AC0D78" w:rsidP="00832091">
            <w:pPr>
              <w:ind w:left="0"/>
            </w:pPr>
            <w:r>
              <w:t>Description</w:t>
            </w:r>
          </w:p>
        </w:tc>
      </w:tr>
      <w:tr w:rsidR="00AC0D78" w14:paraId="348EA0B8" w14:textId="77777777" w:rsidTr="00832091">
        <w:tc>
          <w:tcPr>
            <w:tcW w:w="1543" w:type="dxa"/>
          </w:tcPr>
          <w:p w14:paraId="06836460" w14:textId="76AE48CB" w:rsidR="00AC0D78" w:rsidRDefault="00AC0D78" w:rsidP="00832091">
            <w:pPr>
              <w:ind w:left="0"/>
              <w:jc w:val="left"/>
            </w:pPr>
            <w:r>
              <w:t>T</w:t>
            </w:r>
            <w:ins w:id="594" w:author="Laura Hammet" w:date="2021-02-24T11:45:00Z">
              <w:r w:rsidR="00C638E7">
                <w:t>OPIC</w:t>
              </w:r>
            </w:ins>
            <w:del w:id="595" w:author="Laura Hammet" w:date="2021-02-24T11:45:00Z">
              <w:r w:rsidDel="00C638E7">
                <w:delText>opic</w:delText>
              </w:r>
            </w:del>
          </w:p>
        </w:tc>
        <w:tc>
          <w:tcPr>
            <w:tcW w:w="6378" w:type="dxa"/>
          </w:tcPr>
          <w:p w14:paraId="79AE736A" w14:textId="77777777" w:rsidR="00AC0D78" w:rsidRDefault="00AC0D78" w:rsidP="00832091">
            <w:pPr>
              <w:ind w:left="0"/>
            </w:pPr>
            <w:r>
              <w:t>The consent topic name.</w:t>
            </w:r>
          </w:p>
        </w:tc>
      </w:tr>
      <w:tr w:rsidR="00AC0D78" w14:paraId="1D0F8DB7" w14:textId="77777777" w:rsidTr="00832091">
        <w:tc>
          <w:tcPr>
            <w:tcW w:w="1543" w:type="dxa"/>
          </w:tcPr>
          <w:p w14:paraId="5EB88C62" w14:textId="42CE52D4" w:rsidR="00AC0D78" w:rsidRDefault="00AC0D78" w:rsidP="00832091">
            <w:pPr>
              <w:ind w:left="0"/>
              <w:jc w:val="left"/>
            </w:pPr>
            <w:r>
              <w:t>D</w:t>
            </w:r>
            <w:ins w:id="596" w:author="Laura Hammet" w:date="2021-02-24T11:45:00Z">
              <w:r w:rsidR="00C638E7">
                <w:t>ESCRIPTION</w:t>
              </w:r>
            </w:ins>
            <w:del w:id="597" w:author="Laura Hammet" w:date="2021-02-24T11:45:00Z">
              <w:r w:rsidDel="00C638E7">
                <w:delText>escription</w:delText>
              </w:r>
            </w:del>
          </w:p>
        </w:tc>
        <w:tc>
          <w:tcPr>
            <w:tcW w:w="6378" w:type="dxa"/>
          </w:tcPr>
          <w:p w14:paraId="68EE67C3" w14:textId="77777777" w:rsidR="00AC0D78" w:rsidRDefault="00AC0D78" w:rsidP="00832091">
            <w:pPr>
              <w:ind w:left="0"/>
            </w:pPr>
            <w:r>
              <w:t>The consent topic description.</w:t>
            </w:r>
          </w:p>
        </w:tc>
      </w:tr>
      <w:tr w:rsidR="00AC0D78" w14:paraId="2D5071E4" w14:textId="77777777" w:rsidTr="00832091">
        <w:tc>
          <w:tcPr>
            <w:tcW w:w="1543" w:type="dxa"/>
          </w:tcPr>
          <w:p w14:paraId="057B3BF7" w14:textId="6352766F" w:rsidR="00AC0D78" w:rsidRDefault="00AC0D78" w:rsidP="00832091">
            <w:pPr>
              <w:ind w:left="0"/>
              <w:jc w:val="left"/>
            </w:pPr>
            <w:r>
              <w:t>D</w:t>
            </w:r>
            <w:ins w:id="598" w:author="Laura Hammet" w:date="2021-02-24T11:45:00Z">
              <w:r w:rsidR="00C638E7">
                <w:t>URATION</w:t>
              </w:r>
            </w:ins>
            <w:del w:id="599" w:author="Laura Hammet" w:date="2021-02-24T11:45:00Z">
              <w:r w:rsidDel="00C638E7">
                <w:delText>uration</w:delText>
              </w:r>
            </w:del>
          </w:p>
        </w:tc>
        <w:tc>
          <w:tcPr>
            <w:tcW w:w="6378" w:type="dxa"/>
          </w:tcPr>
          <w:p w14:paraId="63B83830" w14:textId="4068FA08" w:rsidR="00AC0D78" w:rsidRDefault="00AC0D78" w:rsidP="00832091">
            <w:pPr>
              <w:ind w:left="0"/>
            </w:pPr>
            <w:r>
              <w:t xml:space="preserve">The duration that the </w:t>
            </w:r>
            <w:r w:rsidR="005705DB">
              <w:t>consent</w:t>
            </w:r>
            <w:r>
              <w:t xml:space="preserve"> is considered valid. For every customer, the consent will be considered effective from the moment of opting-in, for the duration that is specified in this field. </w:t>
            </w:r>
          </w:p>
        </w:tc>
      </w:tr>
      <w:tr w:rsidR="00AC0D78" w14:paraId="30F4BB88" w14:textId="77777777" w:rsidTr="00832091">
        <w:tc>
          <w:tcPr>
            <w:tcW w:w="1543" w:type="dxa"/>
          </w:tcPr>
          <w:p w14:paraId="022DF340" w14:textId="59ED662F" w:rsidR="00AC0D78" w:rsidRDefault="00C638E7" w:rsidP="00832091">
            <w:pPr>
              <w:ind w:left="0"/>
              <w:jc w:val="left"/>
            </w:pPr>
            <w:ins w:id="600" w:author="Laura Hammet" w:date="2021-02-24T11:45:00Z">
              <w:r>
                <w:t>EFFECTIVE DATE</w:t>
              </w:r>
            </w:ins>
            <w:del w:id="601" w:author="Laura Hammet" w:date="2021-02-24T11:45:00Z">
              <w:r w:rsidR="00C74A80" w:rsidDel="00C638E7">
                <w:delText>Effective Date</w:delText>
              </w:r>
            </w:del>
          </w:p>
        </w:tc>
        <w:tc>
          <w:tcPr>
            <w:tcW w:w="6378" w:type="dxa"/>
          </w:tcPr>
          <w:p w14:paraId="37D9934D" w14:textId="2B99E973" w:rsidR="00AC0D78" w:rsidRDefault="00C74A80" w:rsidP="00832091">
            <w:pPr>
              <w:ind w:left="0"/>
            </w:pPr>
            <w:r>
              <w:t xml:space="preserve">The date the customer opted-in for this consent topic. </w:t>
            </w:r>
          </w:p>
        </w:tc>
      </w:tr>
      <w:tr w:rsidR="00C74A80" w14:paraId="65D2076A" w14:textId="77777777" w:rsidTr="00832091">
        <w:tc>
          <w:tcPr>
            <w:tcW w:w="1543" w:type="dxa"/>
          </w:tcPr>
          <w:p w14:paraId="73918DA2" w14:textId="6F3CC20F" w:rsidR="00C74A80" w:rsidRDefault="00C74A80" w:rsidP="00832091">
            <w:pPr>
              <w:ind w:left="0"/>
              <w:jc w:val="left"/>
            </w:pPr>
            <w:del w:id="602" w:author="Laura Hammet" w:date="2021-02-24T11:45:00Z">
              <w:r w:rsidDel="00C638E7">
                <w:delText>Expiration Date</w:delText>
              </w:r>
            </w:del>
            <w:ins w:id="603" w:author="Laura Hammet" w:date="2021-02-24T11:45:00Z">
              <w:r w:rsidR="00C638E7">
                <w:t xml:space="preserve">EXPIRATION </w:t>
              </w:r>
            </w:ins>
            <w:ins w:id="604" w:author="Laura Hammet" w:date="2021-02-24T11:46:00Z">
              <w:r w:rsidR="00C638E7">
                <w:t>DATE</w:t>
              </w:r>
            </w:ins>
          </w:p>
        </w:tc>
        <w:tc>
          <w:tcPr>
            <w:tcW w:w="6378" w:type="dxa"/>
          </w:tcPr>
          <w:p w14:paraId="31F38214" w14:textId="24F531EA" w:rsidR="00C74A80" w:rsidRDefault="00C74A80" w:rsidP="00832091">
            <w:pPr>
              <w:ind w:left="0"/>
            </w:pPr>
            <w:r>
              <w:t xml:space="preserve">The date </w:t>
            </w:r>
            <w:del w:id="605" w:author="Laura Hammet" w:date="2021-02-24T11:48:00Z">
              <w:r w:rsidDel="00C638E7">
                <w:delText>till which</w:delText>
              </w:r>
            </w:del>
            <w:ins w:id="606" w:author="Laura Hammet" w:date="2021-02-24T11:53:00Z">
              <w:r w:rsidR="00C638E7">
                <w:t>the consent expires</w:t>
              </w:r>
            </w:ins>
            <w:del w:id="607" w:author="Laura Hammet" w:date="2021-02-24T11:53:00Z">
              <w:r w:rsidDel="00C638E7">
                <w:delText xml:space="preserve"> the consent is considered effective</w:delText>
              </w:r>
            </w:del>
            <w:r>
              <w:t>. This date is automatically calculated by adding</w:t>
            </w:r>
            <w:r w:rsidR="00BD263C">
              <w:t xml:space="preserve"> </w:t>
            </w:r>
            <w:del w:id="608" w:author="Laura Hammet" w:date="2021-02-24T11:55:00Z">
              <w:r w:rsidR="00BD263C" w:rsidDel="00D921CA">
                <w:delText>to the effective date</w:delText>
              </w:r>
            </w:del>
            <w:ins w:id="609" w:author="Laura Hammet" w:date="2021-02-24T11:55:00Z">
              <w:r w:rsidR="00D921CA">
                <w:t xml:space="preserve">the </w:t>
              </w:r>
              <w:r w:rsidR="00D921CA" w:rsidRPr="00D921CA">
                <w:rPr>
                  <w:b/>
                  <w:bCs/>
                  <w:rPrChange w:id="610" w:author="Laura Hammet" w:date="2021-02-24T11:55:00Z">
                    <w:rPr/>
                  </w:rPrChange>
                </w:rPr>
                <w:t>EFFECTIVE DATE</w:t>
              </w:r>
              <w:r w:rsidR="00D921CA">
                <w:t xml:space="preserve"> to</w:t>
              </w:r>
            </w:ins>
            <w:r>
              <w:t xml:space="preserve"> the </w:t>
            </w:r>
            <w:r w:rsidR="00BD263C">
              <w:t xml:space="preserve">number of months </w:t>
            </w:r>
            <w:del w:id="611" w:author="Laura Hammet" w:date="2021-02-24T11:55:00Z">
              <w:r w:rsidR="00BD263C" w:rsidDel="00D921CA">
                <w:delText xml:space="preserve">defined by </w:delText>
              </w:r>
            </w:del>
            <w:ins w:id="612" w:author="Laura Hammet" w:date="2021-02-24T11:55:00Z">
              <w:r w:rsidR="00D921CA">
                <w:t xml:space="preserve">in </w:t>
              </w:r>
            </w:ins>
            <w:r w:rsidR="00BD263C">
              <w:t xml:space="preserve">the </w:t>
            </w:r>
            <w:del w:id="613" w:author="Laura Hammet" w:date="2021-02-24T11:55:00Z">
              <w:r w:rsidR="00BD263C" w:rsidRPr="00D921CA" w:rsidDel="00D921CA">
                <w:rPr>
                  <w:b/>
                  <w:bCs/>
                  <w:rPrChange w:id="614" w:author="Laura Hammet" w:date="2021-02-24T11:55:00Z">
                    <w:rPr/>
                  </w:rPrChange>
                </w:rPr>
                <w:delText xml:space="preserve">Duration </w:delText>
              </w:r>
            </w:del>
            <w:ins w:id="615" w:author="Laura Hammet" w:date="2021-02-24T11:55:00Z">
              <w:r w:rsidR="00D921CA" w:rsidRPr="00D921CA">
                <w:rPr>
                  <w:b/>
                  <w:bCs/>
                  <w:rPrChange w:id="616" w:author="Laura Hammet" w:date="2021-02-24T11:55:00Z">
                    <w:rPr/>
                  </w:rPrChange>
                </w:rPr>
                <w:t>D</w:t>
              </w:r>
              <w:r w:rsidR="00D921CA" w:rsidRPr="00D921CA">
                <w:rPr>
                  <w:b/>
                  <w:bCs/>
                  <w:rPrChange w:id="617" w:author="Laura Hammet" w:date="2021-02-24T11:55:00Z">
                    <w:rPr/>
                  </w:rPrChange>
                </w:rPr>
                <w:t>URATION</w:t>
              </w:r>
              <w:r w:rsidR="00D921CA">
                <w:t xml:space="preserve"> </w:t>
              </w:r>
            </w:ins>
            <w:r w:rsidR="00BD263C">
              <w:t>field.</w:t>
            </w:r>
            <w:ins w:id="618" w:author="Laura Hammet" w:date="2021-02-24T11:46:00Z">
              <w:r w:rsidR="00C638E7">
                <w:t xml:space="preserve"> </w:t>
              </w:r>
            </w:ins>
          </w:p>
        </w:tc>
      </w:tr>
      <w:tr w:rsidR="002F64E7" w14:paraId="126E4C90" w14:textId="77777777" w:rsidTr="00832091">
        <w:tc>
          <w:tcPr>
            <w:tcW w:w="1543" w:type="dxa"/>
          </w:tcPr>
          <w:p w14:paraId="3533B8DF" w14:textId="6B765789" w:rsidR="002F64E7" w:rsidRDefault="002F64E7" w:rsidP="00832091">
            <w:pPr>
              <w:ind w:left="0"/>
              <w:jc w:val="left"/>
            </w:pPr>
            <w:r>
              <w:t>A</w:t>
            </w:r>
            <w:ins w:id="619" w:author="Laura Hammet" w:date="2021-02-24T11:46:00Z">
              <w:r w:rsidR="00C638E7">
                <w:t>CTION</w:t>
              </w:r>
            </w:ins>
            <w:del w:id="620" w:author="Laura Hammet" w:date="2021-02-24T11:46:00Z">
              <w:r w:rsidDel="00C638E7">
                <w:delText>ction</w:delText>
              </w:r>
            </w:del>
          </w:p>
        </w:tc>
        <w:tc>
          <w:tcPr>
            <w:tcW w:w="6378" w:type="dxa"/>
          </w:tcPr>
          <w:p w14:paraId="4596B8B5" w14:textId="77777777" w:rsidR="0026428B" w:rsidRDefault="002F64E7" w:rsidP="00832091">
            <w:pPr>
              <w:ind w:left="0"/>
              <w:rPr>
                <w:ins w:id="621" w:author="Laura Hammet" w:date="2021-02-24T12:03:00Z"/>
              </w:rPr>
            </w:pPr>
            <w:r>
              <w:t xml:space="preserve">The </w:t>
            </w:r>
            <w:ins w:id="622" w:author="Laura Hammet" w:date="2021-02-24T11:56:00Z">
              <w:r w:rsidR="0026428B" w:rsidRPr="0026428B">
                <w:rPr>
                  <w:b/>
                  <w:bCs/>
                  <w:rPrChange w:id="623" w:author="Laura Hammet" w:date="2021-02-24T12:03:00Z">
                    <w:rPr/>
                  </w:rPrChange>
                </w:rPr>
                <w:t>O</w:t>
              </w:r>
            </w:ins>
            <w:del w:id="624" w:author="Laura Hammet" w:date="2021-02-24T11:56:00Z">
              <w:r w:rsidRPr="0026428B" w:rsidDel="0026428B">
                <w:rPr>
                  <w:b/>
                  <w:bCs/>
                  <w:rPrChange w:id="625" w:author="Laura Hammet" w:date="2021-02-24T12:03:00Z">
                    <w:rPr/>
                  </w:rPrChange>
                </w:rPr>
                <w:delText>o</w:delText>
              </w:r>
            </w:del>
            <w:r w:rsidRPr="0026428B">
              <w:rPr>
                <w:b/>
                <w:bCs/>
                <w:rPrChange w:id="626" w:author="Laura Hammet" w:date="2021-02-24T12:03:00Z">
                  <w:rPr/>
                </w:rPrChange>
              </w:rPr>
              <w:t>n</w:t>
            </w:r>
            <w:r>
              <w:t>/</w:t>
            </w:r>
            <w:ins w:id="627" w:author="Laura Hammet" w:date="2021-02-24T11:56:00Z">
              <w:r w:rsidR="0026428B" w:rsidRPr="0026428B">
                <w:rPr>
                  <w:b/>
                  <w:bCs/>
                  <w:rPrChange w:id="628" w:author="Laura Hammet" w:date="2021-02-24T12:03:00Z">
                    <w:rPr/>
                  </w:rPrChange>
                </w:rPr>
                <w:t>O</w:t>
              </w:r>
            </w:ins>
            <w:del w:id="629" w:author="Laura Hammet" w:date="2021-02-24T11:56:00Z">
              <w:r w:rsidRPr="0026428B" w:rsidDel="0026428B">
                <w:rPr>
                  <w:b/>
                  <w:bCs/>
                  <w:rPrChange w:id="630" w:author="Laura Hammet" w:date="2021-02-24T12:03:00Z">
                    <w:rPr/>
                  </w:rPrChange>
                </w:rPr>
                <w:delText>o</w:delText>
              </w:r>
            </w:del>
            <w:r w:rsidRPr="0026428B">
              <w:rPr>
                <w:b/>
                <w:bCs/>
                <w:rPrChange w:id="631" w:author="Laura Hammet" w:date="2021-02-24T12:03:00Z">
                  <w:rPr/>
                </w:rPrChange>
              </w:rPr>
              <w:t>ff</w:t>
            </w:r>
            <w:r>
              <w:t xml:space="preserve"> </w:t>
            </w:r>
            <w:del w:id="632" w:author="Laura Hammet" w:date="2021-02-24T11:56:00Z">
              <w:r w:rsidDel="0026428B">
                <w:delText xml:space="preserve">button </w:delText>
              </w:r>
            </w:del>
            <w:ins w:id="633" w:author="Laura Hammet" w:date="2021-02-24T11:56:00Z">
              <w:r w:rsidR="0026428B">
                <w:t>slider</w:t>
              </w:r>
              <w:r w:rsidR="0026428B">
                <w:t xml:space="preserve"> </w:t>
              </w:r>
            </w:ins>
            <w:r>
              <w:t xml:space="preserve">allows the customer to opt-in or opt-out from the consent. </w:t>
            </w:r>
          </w:p>
          <w:p w14:paraId="1C48082C" w14:textId="034DAF1C" w:rsidR="002F64E7" w:rsidRDefault="0026428B" w:rsidP="00832091">
            <w:pPr>
              <w:ind w:left="0"/>
            </w:pPr>
            <w:ins w:id="634" w:author="Laura Hammet" w:date="2021-02-24T12:03:00Z">
              <w:r w:rsidRPr="0026428B">
                <w:rPr>
                  <w:b/>
                  <w:bCs/>
                  <w:rPrChange w:id="635" w:author="Laura Hammet" w:date="2021-02-24T12:03:00Z">
                    <w:rPr/>
                  </w:rPrChange>
                </w:rPr>
                <w:t>Note</w:t>
              </w:r>
              <w:r>
                <w:t xml:space="preserve">: </w:t>
              </w:r>
            </w:ins>
            <w:r w:rsidR="002F64E7">
              <w:t>The default</w:t>
            </w:r>
            <w:r w:rsidR="0004796A">
              <w:t xml:space="preserve"> value for this field</w:t>
            </w:r>
            <w:r w:rsidR="002F64E7">
              <w:t xml:space="preserve"> is </w:t>
            </w:r>
            <w:ins w:id="636" w:author="Laura Hammet" w:date="2021-02-24T12:03:00Z">
              <w:r w:rsidRPr="0026428B">
                <w:rPr>
                  <w:b/>
                  <w:bCs/>
                  <w:rPrChange w:id="637" w:author="Laura Hammet" w:date="2021-02-24T12:03:00Z">
                    <w:rPr/>
                  </w:rPrChange>
                </w:rPr>
                <w:t>Off</w:t>
              </w:r>
              <w:r>
                <w:t xml:space="preserve"> (opt-out.)</w:t>
              </w:r>
            </w:ins>
            <w:del w:id="638" w:author="Laura Hammet" w:date="2021-02-24T12:03:00Z">
              <w:r w:rsidR="0004796A" w:rsidDel="0026428B">
                <w:delText>“</w:delText>
              </w:r>
              <w:r w:rsidR="002F64E7" w:rsidDel="0026428B">
                <w:delText>opt-out</w:delText>
              </w:r>
              <w:r w:rsidR="0004796A" w:rsidDel="0026428B">
                <w:delText xml:space="preserve">”. </w:delText>
              </w:r>
            </w:del>
          </w:p>
        </w:tc>
      </w:tr>
    </w:tbl>
    <w:p w14:paraId="36C3B707" w14:textId="77777777" w:rsidR="00AC0D78" w:rsidRDefault="00AC0D78" w:rsidP="00545069"/>
    <w:p w14:paraId="0F4B324F" w14:textId="30ABDB89" w:rsidR="00F43322" w:rsidRDefault="009C27E7" w:rsidP="00545069">
      <w:r>
        <w:t xml:space="preserve">When a user changes </w:t>
      </w:r>
      <w:del w:id="639" w:author="Laura Hammet" w:date="2021-02-24T12:04:00Z">
        <w:r w:rsidDel="00AE4F56">
          <w:delText xml:space="preserve">the preferences </w:delText>
        </w:r>
        <w:r w:rsidR="000E594A" w:rsidDel="00AE4F56">
          <w:delText>fo</w:delText>
        </w:r>
        <w:r w:rsidR="00B075B7" w:rsidDel="00AE4F56">
          <w:delText>r</w:delText>
        </w:r>
        <w:r w:rsidR="005D78F4" w:rsidDel="00AE4F56">
          <w:delText xml:space="preserve"> a specific consent topic </w:delText>
        </w:r>
      </w:del>
      <w:ins w:id="640" w:author="Laura Hammet" w:date="2021-02-24T12:04:00Z">
        <w:r w:rsidR="00AE4F56">
          <w:t>consent topic preferences (</w:t>
        </w:r>
      </w:ins>
      <w:ins w:id="641" w:author="Laura Hammet" w:date="2021-02-24T12:05:00Z">
        <w:r w:rsidR="00032D0F">
          <w:t xml:space="preserve">example: </w:t>
        </w:r>
      </w:ins>
      <w:r w:rsidR="005D78F4">
        <w:t>from opt-in to opt-out</w:t>
      </w:r>
      <w:ins w:id="642" w:author="Laura Hammet" w:date="2021-02-24T12:05:00Z">
        <w:r w:rsidR="00032D0F">
          <w:t>)</w:t>
        </w:r>
      </w:ins>
      <w:del w:id="643" w:author="Laura Hammet" w:date="2021-02-24T12:05:00Z">
        <w:r w:rsidR="005D78F4" w:rsidDel="00032D0F">
          <w:delText xml:space="preserve"> or vice versa</w:delText>
        </w:r>
      </w:del>
      <w:r w:rsidR="005D78F4">
        <w:t xml:space="preserve">, </w:t>
      </w:r>
      <w:r w:rsidR="00B075B7">
        <w:t xml:space="preserve">a </w:t>
      </w:r>
      <w:del w:id="644" w:author="Laura Hammet" w:date="2021-02-24T12:05:00Z">
        <w:r w:rsidR="00B075B7" w:rsidDel="00032D0F">
          <w:delText>popup window</w:delText>
        </w:r>
      </w:del>
      <w:proofErr w:type="spellStart"/>
      <w:ins w:id="645" w:author="Laura Hammet" w:date="2021-02-24T12:05:00Z">
        <w:r w:rsidR="00032D0F">
          <w:t>dislog</w:t>
        </w:r>
        <w:proofErr w:type="spellEnd"/>
        <w:r w:rsidR="00032D0F">
          <w:t xml:space="preserve"> box</w:t>
        </w:r>
      </w:ins>
      <w:r w:rsidR="00B075B7">
        <w:t xml:space="preserve"> </w:t>
      </w:r>
      <w:del w:id="646" w:author="Laura Hammet" w:date="2021-02-24T12:02:00Z">
        <w:r w:rsidR="00B075B7" w:rsidDel="0026428B">
          <w:delText>is presented</w:delText>
        </w:r>
      </w:del>
      <w:ins w:id="647" w:author="Laura Hammet" w:date="2021-02-24T12:02:00Z">
        <w:r w:rsidR="0026428B">
          <w:t>displays</w:t>
        </w:r>
      </w:ins>
      <w:r w:rsidR="00B075B7">
        <w:t xml:space="preserve"> to confirm the selection</w:t>
      </w:r>
      <w:r w:rsidR="00F534DC">
        <w:t xml:space="preserve">. This </w:t>
      </w:r>
      <w:del w:id="648" w:author="Laura Hammet" w:date="2021-02-24T12:06:00Z">
        <w:r w:rsidR="00F534DC" w:rsidDel="00032D0F">
          <w:delText xml:space="preserve">popup </w:delText>
        </w:r>
      </w:del>
      <w:ins w:id="649" w:author="Laura Hammet" w:date="2021-02-24T12:06:00Z">
        <w:r w:rsidR="00032D0F">
          <w:t>dialog box</w:t>
        </w:r>
        <w:r w:rsidR="00032D0F">
          <w:t xml:space="preserve"> </w:t>
        </w:r>
      </w:ins>
      <w:r w:rsidR="00F534DC">
        <w:t xml:space="preserve">includes the opt-in </w:t>
      </w:r>
      <w:del w:id="650" w:author="Laura Hammet" w:date="2021-02-24T12:06:00Z">
        <w:r w:rsidR="00F534DC" w:rsidDel="00032D0F">
          <w:delText>(</w:delText>
        </w:r>
      </w:del>
      <w:r w:rsidR="00F534DC">
        <w:t>or opt-out</w:t>
      </w:r>
      <w:del w:id="651" w:author="Laura Hammet" w:date="2021-02-24T12:06:00Z">
        <w:r w:rsidR="00F534DC" w:rsidDel="00032D0F">
          <w:delText>)</w:delText>
        </w:r>
      </w:del>
      <w:r w:rsidR="00F534DC">
        <w:t xml:space="preserve"> text </w:t>
      </w:r>
      <w:del w:id="652" w:author="Laura Hammet" w:date="2021-02-24T12:06:00Z">
        <w:r w:rsidR="00F534DC" w:rsidDel="00032D0F">
          <w:delText xml:space="preserve">that was </w:delText>
        </w:r>
      </w:del>
      <w:r w:rsidR="00F534DC">
        <w:t xml:space="preserve">defined </w:t>
      </w:r>
      <w:ins w:id="653" w:author="Laura Hammet" w:date="2021-02-24T12:06:00Z">
        <w:r w:rsidR="00032D0F">
          <w:t>in</w:t>
        </w:r>
      </w:ins>
      <w:del w:id="654" w:author="Laura Hammet" w:date="2021-02-24T12:06:00Z">
        <w:r w:rsidR="00F534DC" w:rsidDel="00032D0F">
          <w:delText>at</w:delText>
        </w:r>
      </w:del>
      <w:r w:rsidR="00F534DC">
        <w:t xml:space="preserve"> the consent configuration. </w:t>
      </w:r>
    </w:p>
    <w:p w14:paraId="76CF93BE" w14:textId="4CC68C22" w:rsidR="00923E12" w:rsidRDefault="004A34B4" w:rsidP="004A34B4">
      <w:pPr>
        <w:pStyle w:val="Heading4"/>
      </w:pPr>
      <w:r>
        <w:t>Consent History</w:t>
      </w:r>
    </w:p>
    <w:p w14:paraId="5C521937" w14:textId="3B1DBBF6" w:rsidR="00B075B7" w:rsidRDefault="000E0536" w:rsidP="00545069">
      <w:r>
        <w:t xml:space="preserve">Any change that the customer performed </w:t>
      </w:r>
      <w:ins w:id="655" w:author="Laura Hammet" w:date="2021-02-24T12:06:00Z">
        <w:r w:rsidR="00032D0F">
          <w:t>i</w:t>
        </w:r>
      </w:ins>
      <w:del w:id="656" w:author="Laura Hammet" w:date="2021-02-24T12:06:00Z">
        <w:r w:rsidDel="00032D0F">
          <w:delText>o</w:delText>
        </w:r>
      </w:del>
      <w:r w:rsidR="00E418DC">
        <w:t>n</w:t>
      </w:r>
      <w:r>
        <w:t xml:space="preserve"> the consent preferences (</w:t>
      </w:r>
      <w:ins w:id="657" w:author="Laura Hammet" w:date="2021-02-24T12:07:00Z">
        <w:r w:rsidR="00032D0F">
          <w:t xml:space="preserve">example: </w:t>
        </w:r>
      </w:ins>
      <w:r>
        <w:t>opt-in</w:t>
      </w:r>
      <w:ins w:id="658" w:author="Laura Hammet" w:date="2021-02-24T12:07:00Z">
        <w:r w:rsidR="00032D0F">
          <w:t xml:space="preserve"> or </w:t>
        </w:r>
      </w:ins>
      <w:del w:id="659" w:author="Laura Hammet" w:date="2021-02-24T12:07:00Z">
        <w:r w:rsidDel="00032D0F">
          <w:delText>/</w:delText>
        </w:r>
      </w:del>
      <w:r>
        <w:t xml:space="preserve">opt-out) is registered </w:t>
      </w:r>
      <w:ins w:id="660" w:author="Laura Hammet" w:date="2021-02-24T12:07:00Z">
        <w:r w:rsidR="00032D0F">
          <w:t xml:space="preserve">in </w:t>
        </w:r>
      </w:ins>
      <w:del w:id="661" w:author="Laura Hammet" w:date="2021-02-24T12:07:00Z">
        <w:r w:rsidR="00E418DC" w:rsidDel="00032D0F">
          <w:delText xml:space="preserve">at </w:delText>
        </w:r>
      </w:del>
      <w:r w:rsidR="00E418DC">
        <w:t>the system for audit purposes</w:t>
      </w:r>
      <w:del w:id="662" w:author="Laura Hammet" w:date="2021-02-24T12:07:00Z">
        <w:r w:rsidR="00E418DC" w:rsidDel="00032D0F">
          <w:delText>, and is</w:delText>
        </w:r>
      </w:del>
      <w:ins w:id="663" w:author="Laura Hammet" w:date="2021-02-24T12:07:00Z">
        <w:r w:rsidR="00032D0F">
          <w:t>. The cha</w:t>
        </w:r>
      </w:ins>
      <w:ins w:id="664" w:author="Laura Hammet" w:date="2021-02-24T12:08:00Z">
        <w:r w:rsidR="00032D0F">
          <w:t>nge can be viewed</w:t>
        </w:r>
      </w:ins>
      <w:r w:rsidR="00E418DC">
        <w:t xml:space="preserve"> </w:t>
      </w:r>
      <w:del w:id="665" w:author="Laura Hammet" w:date="2021-02-24T12:08:00Z">
        <w:r w:rsidR="00E418DC" w:rsidDel="00032D0F">
          <w:delText>presented to the customer at</w:delText>
        </w:r>
      </w:del>
      <w:ins w:id="666" w:author="Laura Hammet" w:date="2021-02-24T12:08:00Z">
        <w:r w:rsidR="00032D0F">
          <w:t>in</w:t>
        </w:r>
      </w:ins>
      <w:r w:rsidR="00E418DC">
        <w:t xml:space="preserve"> the </w:t>
      </w:r>
      <w:r w:rsidR="00E418DC" w:rsidRPr="00032D0F">
        <w:rPr>
          <w:b/>
          <w:bCs/>
          <w:rPrChange w:id="667" w:author="Laura Hammet" w:date="2021-02-24T12:08:00Z">
            <w:rPr/>
          </w:rPrChange>
        </w:rPr>
        <w:t>Consent</w:t>
      </w:r>
      <w:ins w:id="668" w:author="Laura Hammet" w:date="2021-02-24T12:08:00Z">
        <w:r w:rsidR="00032D0F" w:rsidRPr="00032D0F">
          <w:rPr>
            <w:b/>
            <w:bCs/>
            <w:rPrChange w:id="669" w:author="Laura Hammet" w:date="2021-02-24T12:08:00Z">
              <w:rPr/>
            </w:rPrChange>
          </w:rPr>
          <w:t>s</w:t>
        </w:r>
      </w:ins>
      <w:r w:rsidR="00E418DC" w:rsidRPr="00032D0F">
        <w:rPr>
          <w:b/>
          <w:bCs/>
          <w:rPrChange w:id="670" w:author="Laura Hammet" w:date="2021-02-24T12:08:00Z">
            <w:rPr/>
          </w:rPrChange>
        </w:rPr>
        <w:t xml:space="preserve"> History</w:t>
      </w:r>
      <w:r w:rsidR="00E418DC">
        <w:t xml:space="preserve"> tab</w:t>
      </w:r>
      <w:ins w:id="671" w:author="Laura Hammet" w:date="2021-02-24T12:08:00Z">
        <w:r w:rsidR="00032D0F">
          <w:t>.</w:t>
        </w:r>
      </w:ins>
      <w:del w:id="672" w:author="Laura Hammet" w:date="2021-02-24T12:08:00Z">
        <w:r w:rsidR="00E418DC" w:rsidDel="00032D0F">
          <w:delText>:</w:delText>
        </w:r>
      </w:del>
    </w:p>
    <w:p w14:paraId="64E58B71" w14:textId="77777777" w:rsidR="00E418DC" w:rsidRDefault="00E418DC" w:rsidP="00E418DC">
      <w:pPr>
        <w:keepNext/>
      </w:pPr>
      <w:r>
        <w:rPr>
          <w:noProof/>
        </w:rPr>
        <w:lastRenderedPageBreak/>
        <w:drawing>
          <wp:inline distT="0" distB="0" distL="0" distR="0" wp14:anchorId="45758656" wp14:editId="0BFC2AAD">
            <wp:extent cx="5943600" cy="1397000"/>
            <wp:effectExtent l="0" t="0" r="0" b="0"/>
            <wp:docPr id="933063488" name="Picture 93306348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3488" name="Picture 933063488" descr="Graphical user interface, text, application, email, Teams&#10;&#10;Description automatically generated"/>
                    <pic:cNvPicPr/>
                  </pic:nvPicPr>
                  <pic:blipFill>
                    <a:blip r:embed="rId121"/>
                    <a:stretch>
                      <a:fillRect/>
                    </a:stretch>
                  </pic:blipFill>
                  <pic:spPr>
                    <a:xfrm>
                      <a:off x="0" y="0"/>
                      <a:ext cx="5943600" cy="1397000"/>
                    </a:xfrm>
                    <a:prstGeom prst="rect">
                      <a:avLst/>
                    </a:prstGeom>
                  </pic:spPr>
                </pic:pic>
              </a:graphicData>
            </a:graphic>
          </wp:inline>
        </w:drawing>
      </w:r>
    </w:p>
    <w:p w14:paraId="138E6433" w14:textId="36A51622" w:rsidR="00E418DC" w:rsidRPr="00545069" w:rsidRDefault="00E418DC" w:rsidP="00E418DC">
      <w:pPr>
        <w:pStyle w:val="Caption"/>
      </w:pPr>
      <w:bookmarkStart w:id="673" w:name="_Toc63416257"/>
      <w:r>
        <w:t xml:space="preserve">Figure </w:t>
      </w:r>
      <w:r w:rsidR="004F4865">
        <w:fldChar w:fldCharType="begin"/>
      </w:r>
      <w:r w:rsidR="004F4865">
        <w:instrText xml:space="preserve"> SEQ Figure \* ARABIC </w:instrText>
      </w:r>
      <w:r w:rsidR="004F4865">
        <w:fldChar w:fldCharType="separate"/>
      </w:r>
      <w:r w:rsidR="00B65864">
        <w:rPr>
          <w:noProof/>
        </w:rPr>
        <w:t>67</w:t>
      </w:r>
      <w:r w:rsidR="004F4865">
        <w:rPr>
          <w:noProof/>
        </w:rPr>
        <w:fldChar w:fldCharType="end"/>
      </w:r>
      <w:r>
        <w:t>. Consent</w:t>
      </w:r>
      <w:ins w:id="674" w:author="Laura Hammet" w:date="2021-02-24T12:09:00Z">
        <w:r w:rsidR="00236B9D">
          <w:t>s</w:t>
        </w:r>
      </w:ins>
      <w:r>
        <w:t xml:space="preserve"> History</w:t>
      </w:r>
      <w:bookmarkEnd w:id="673"/>
    </w:p>
    <w:p w14:paraId="62EDC1B8" w14:textId="6A4E66E8" w:rsidR="006D7CFC" w:rsidRDefault="0084725D" w:rsidP="006D7CFC">
      <w:pPr>
        <w:pStyle w:val="Heading3"/>
        <w:rPr>
          <w:lang w:bidi="he-IL"/>
        </w:rPr>
      </w:pPr>
      <w:bookmarkStart w:id="675" w:name="_Toc62218619"/>
      <w:bookmarkStart w:id="676" w:name="_Toc62506094"/>
      <w:bookmarkStart w:id="677" w:name="_Toc63155279"/>
      <w:bookmarkStart w:id="678" w:name="_Toc63415304"/>
      <w:r>
        <w:rPr>
          <w:lang w:bidi="he-IL"/>
        </w:rPr>
        <w:t xml:space="preserve">Customer Service </w:t>
      </w:r>
      <w:r w:rsidR="006D7CFC">
        <w:rPr>
          <w:lang w:bidi="he-IL"/>
        </w:rPr>
        <w:t>Representative (CSR) User Interface</w:t>
      </w:r>
      <w:bookmarkEnd w:id="675"/>
      <w:bookmarkEnd w:id="676"/>
      <w:bookmarkEnd w:id="677"/>
      <w:bookmarkEnd w:id="678"/>
    </w:p>
    <w:p w14:paraId="562D9ED0" w14:textId="0FC9A1CD" w:rsidR="006D7CFC" w:rsidRDefault="008B1135" w:rsidP="006D7CFC">
      <w:del w:id="679" w:author="Laura Hammet" w:date="2021-02-24T12:12:00Z">
        <w:r w:rsidDel="00236B9D">
          <w:delText>The interfaces provided by DPM for the use of</w:delText>
        </w:r>
      </w:del>
      <w:ins w:id="680" w:author="Laura Hammet" w:date="2021-02-24T12:12:00Z">
        <w:r w:rsidR="00236B9D">
          <w:t>The DPM interface</w:t>
        </w:r>
      </w:ins>
      <w:ins w:id="681" w:author="Laura Hammet" w:date="2021-02-24T12:15:00Z">
        <w:r w:rsidR="00615568">
          <w:t>s</w:t>
        </w:r>
      </w:ins>
      <w:ins w:id="682" w:author="Laura Hammet" w:date="2021-02-24T12:12:00Z">
        <w:r w:rsidR="00236B9D">
          <w:t xml:space="preserve"> for</w:t>
        </w:r>
      </w:ins>
      <w:r>
        <w:t xml:space="preserve"> representatives and </w:t>
      </w:r>
      <w:r w:rsidR="001C1F41">
        <w:t>agents</w:t>
      </w:r>
      <w:r w:rsidR="0084725D">
        <w:t xml:space="preserve"> </w:t>
      </w:r>
      <w:del w:id="683" w:author="Laura Hammet" w:date="2021-02-24T12:15:00Z">
        <w:r w:rsidR="0084725D" w:rsidDel="00615568">
          <w:delText xml:space="preserve">is </w:delText>
        </w:r>
      </w:del>
      <w:ins w:id="684" w:author="Laura Hammet" w:date="2021-02-24T12:15:00Z">
        <w:r w:rsidR="00615568">
          <w:t>are</w:t>
        </w:r>
        <w:r w:rsidR="00615568">
          <w:t xml:space="preserve"> </w:t>
        </w:r>
      </w:ins>
      <w:r w:rsidR="0084725D">
        <w:t>s</w:t>
      </w:r>
      <w:r>
        <w:t>imilar</w:t>
      </w:r>
      <w:r w:rsidR="00E37EBE">
        <w:t xml:space="preserve"> to the screens and APIs </w:t>
      </w:r>
      <w:del w:id="685" w:author="Laura Hammet" w:date="2021-02-24T12:14:00Z">
        <w:r w:rsidR="00E37EBE" w:rsidDel="00236B9D">
          <w:delText xml:space="preserve">provided </w:delText>
        </w:r>
      </w:del>
      <w:r w:rsidR="00E37EBE">
        <w:t>for the customer</w:t>
      </w:r>
      <w:ins w:id="686" w:author="Laura Hammet" w:date="2021-02-24T12:15:00Z">
        <w:r w:rsidR="00615568">
          <w:t>,</w:t>
        </w:r>
      </w:ins>
      <w:r w:rsidR="003D5EF3">
        <w:t xml:space="preserve"> </w:t>
      </w:r>
      <w:del w:id="687" w:author="Laura Hammet" w:date="2021-02-24T12:15:00Z">
        <w:r w:rsidR="003D5EF3" w:rsidDel="00615568">
          <w:delText xml:space="preserve">that was </w:delText>
        </w:r>
      </w:del>
      <w:r w:rsidR="003D5EF3">
        <w:t xml:space="preserve">described in </w:t>
      </w:r>
      <w:ins w:id="688" w:author="Laura Hammet" w:date="2021-02-24T12:16:00Z">
        <w:r w:rsidR="00615568" w:rsidRPr="00D9510D">
          <w:rPr>
            <w:i/>
            <w:iCs/>
            <w:rPrChange w:id="689" w:author="Laura Hammet" w:date="2021-02-24T14:13:00Z">
              <w:rPr/>
            </w:rPrChange>
          </w:rPr>
          <w:fldChar w:fldCharType="begin"/>
        </w:r>
        <w:r w:rsidR="00615568" w:rsidRPr="00D9510D">
          <w:rPr>
            <w:i/>
            <w:iCs/>
            <w:rPrChange w:id="690" w:author="Laura Hammet" w:date="2021-02-24T14:13:00Z">
              <w:rPr/>
            </w:rPrChange>
          </w:rPr>
          <w:instrText xml:space="preserve"> REF _Ref65061408 \n \h </w:instrText>
        </w:r>
        <w:r w:rsidR="00615568" w:rsidRPr="00D9510D">
          <w:rPr>
            <w:i/>
            <w:iCs/>
            <w:rPrChange w:id="691" w:author="Laura Hammet" w:date="2021-02-24T14:13:00Z">
              <w:rPr/>
            </w:rPrChange>
          </w:rPr>
        </w:r>
      </w:ins>
      <w:r w:rsidR="00D9510D">
        <w:rPr>
          <w:i/>
          <w:iCs/>
        </w:rPr>
        <w:instrText xml:space="preserve"> \* MERGEFORMAT </w:instrText>
      </w:r>
      <w:r w:rsidR="00615568" w:rsidRPr="00D9510D">
        <w:rPr>
          <w:i/>
          <w:iCs/>
          <w:rPrChange w:id="692" w:author="Laura Hammet" w:date="2021-02-24T14:13:00Z">
            <w:rPr/>
          </w:rPrChange>
        </w:rPr>
        <w:fldChar w:fldCharType="separate"/>
      </w:r>
      <w:ins w:id="693" w:author="Laura Hammet" w:date="2021-02-24T12:16:00Z">
        <w:r w:rsidR="00615568" w:rsidRPr="00D9510D">
          <w:rPr>
            <w:i/>
            <w:iCs/>
            <w:rPrChange w:id="694" w:author="Laura Hammet" w:date="2021-02-24T14:13:00Z">
              <w:rPr/>
            </w:rPrChange>
          </w:rPr>
          <w:t>8.3.1</w:t>
        </w:r>
        <w:r w:rsidR="00615568" w:rsidRPr="00D9510D">
          <w:rPr>
            <w:i/>
            <w:iCs/>
            <w:rPrChange w:id="695" w:author="Laura Hammet" w:date="2021-02-24T14:13:00Z">
              <w:rPr/>
            </w:rPrChange>
          </w:rPr>
          <w:fldChar w:fldCharType="end"/>
        </w:r>
        <w:r w:rsidR="00615568" w:rsidRPr="00D9510D">
          <w:rPr>
            <w:i/>
            <w:iCs/>
            <w:rPrChange w:id="696" w:author="Laura Hammet" w:date="2021-02-24T14:13:00Z">
              <w:rPr/>
            </w:rPrChange>
          </w:rPr>
          <w:t xml:space="preserve"> </w:t>
        </w:r>
        <w:r w:rsidR="00615568" w:rsidRPr="00D9510D">
          <w:rPr>
            <w:i/>
            <w:iCs/>
            <w:rPrChange w:id="697" w:author="Laura Hammet" w:date="2021-02-24T14:13:00Z">
              <w:rPr/>
            </w:rPrChange>
          </w:rPr>
          <w:fldChar w:fldCharType="begin"/>
        </w:r>
        <w:r w:rsidR="00615568" w:rsidRPr="00D9510D">
          <w:rPr>
            <w:i/>
            <w:iCs/>
            <w:rPrChange w:id="698" w:author="Laura Hammet" w:date="2021-02-24T14:13:00Z">
              <w:rPr/>
            </w:rPrChange>
          </w:rPr>
          <w:instrText xml:space="preserve"> REF _Ref65061422 \h </w:instrText>
        </w:r>
        <w:r w:rsidR="00615568" w:rsidRPr="00D9510D">
          <w:rPr>
            <w:i/>
            <w:iCs/>
            <w:rPrChange w:id="699" w:author="Laura Hammet" w:date="2021-02-24T14:13:00Z">
              <w:rPr/>
            </w:rPrChange>
          </w:rPr>
        </w:r>
      </w:ins>
      <w:r w:rsidR="00D9510D">
        <w:rPr>
          <w:i/>
          <w:iCs/>
        </w:rPr>
        <w:instrText xml:space="preserve"> \* MERGEFORMAT </w:instrText>
      </w:r>
      <w:r w:rsidR="00615568" w:rsidRPr="00D9510D">
        <w:rPr>
          <w:i/>
          <w:iCs/>
          <w:rPrChange w:id="700" w:author="Laura Hammet" w:date="2021-02-24T14:13:00Z">
            <w:rPr/>
          </w:rPrChange>
        </w:rPr>
        <w:fldChar w:fldCharType="separate"/>
      </w:r>
      <w:ins w:id="701" w:author="Laura Hammet" w:date="2021-02-24T12:16:00Z">
        <w:r w:rsidR="00615568" w:rsidRPr="00D9510D">
          <w:rPr>
            <w:i/>
            <w:iCs/>
            <w:rPrChange w:id="702" w:author="Laura Hammet" w:date="2021-02-24T14:13:00Z">
              <w:rPr/>
            </w:rPrChange>
          </w:rPr>
          <w:t>Customer Facing Interface</w:t>
        </w:r>
        <w:r w:rsidR="00615568" w:rsidRPr="00D9510D">
          <w:rPr>
            <w:i/>
            <w:iCs/>
            <w:rPrChange w:id="703" w:author="Laura Hammet" w:date="2021-02-24T14:13:00Z">
              <w:rPr/>
            </w:rPrChange>
          </w:rPr>
          <w:fldChar w:fldCharType="end"/>
        </w:r>
      </w:ins>
      <w:del w:id="704" w:author="Laura Hammet" w:date="2021-02-24T12:10:00Z">
        <w:r w:rsidR="003D5EF3" w:rsidRPr="00D9510D" w:rsidDel="00236B9D">
          <w:rPr>
            <w:rPrChange w:id="705" w:author="Laura Hammet" w:date="2021-02-24T14:13:00Z">
              <w:rPr/>
            </w:rPrChange>
          </w:rPr>
          <w:delText>the previous chapter</w:delText>
        </w:r>
      </w:del>
      <w:r w:rsidR="003D5EF3" w:rsidRPr="00D9510D">
        <w:rPr>
          <w:rPrChange w:id="706" w:author="Laura Hammet" w:date="2021-02-24T14:13:00Z">
            <w:rPr/>
          </w:rPrChange>
        </w:rPr>
        <w:t>.</w:t>
      </w:r>
      <w:r w:rsidR="003D5EF3">
        <w:t xml:space="preserve"> </w:t>
      </w:r>
      <w:r w:rsidR="006D7CFC" w:rsidRPr="00E15B85">
        <w:t xml:space="preserve">DPM includes both a </w:t>
      </w:r>
      <w:ins w:id="707" w:author="Laura Hammet" w:date="2021-02-24T12:17:00Z">
        <w:r w:rsidR="00615568">
          <w:t>W</w:t>
        </w:r>
      </w:ins>
      <w:del w:id="708" w:author="Laura Hammet" w:date="2021-02-24T12:17:00Z">
        <w:r w:rsidR="006D7CFC" w:rsidRPr="00E15B85" w:rsidDel="00615568">
          <w:delText>w</w:delText>
        </w:r>
      </w:del>
      <w:r w:rsidR="006D7CFC" w:rsidRPr="00E15B85">
        <w:t xml:space="preserve">eb-based user interface and an API set </w:t>
      </w:r>
      <w:del w:id="709" w:author="Laura Hammet" w:date="2021-02-24T12:17:00Z">
        <w:r w:rsidR="006D7CFC" w:rsidRPr="00E15B85" w:rsidDel="00615568">
          <w:delText xml:space="preserve">in order </w:delText>
        </w:r>
      </w:del>
      <w:r w:rsidR="006D7CFC" w:rsidRPr="00E15B85">
        <w:t xml:space="preserve">to allow a </w:t>
      </w:r>
      <w:ins w:id="710" w:author="Laura Hammet" w:date="2021-02-24T12:12:00Z">
        <w:r w:rsidR="00236B9D">
          <w:t>C</w:t>
        </w:r>
      </w:ins>
      <w:del w:id="711" w:author="Laura Hammet" w:date="2021-02-24T12:12:00Z">
        <w:r w:rsidR="006D7CFC" w:rsidRPr="00E15B85" w:rsidDel="00236B9D">
          <w:delText>c</w:delText>
        </w:r>
      </w:del>
      <w:r w:rsidR="006D7CFC" w:rsidRPr="00E15B85">
        <w:t xml:space="preserve">ustomer </w:t>
      </w:r>
      <w:ins w:id="712" w:author="Laura Hammet" w:date="2021-02-24T12:12:00Z">
        <w:r w:rsidR="00236B9D">
          <w:t>S</w:t>
        </w:r>
      </w:ins>
      <w:del w:id="713" w:author="Laura Hammet" w:date="2021-02-24T12:12:00Z">
        <w:r w:rsidR="006D7CFC" w:rsidRPr="00E15B85" w:rsidDel="00236B9D">
          <w:delText>s</w:delText>
        </w:r>
      </w:del>
      <w:r w:rsidR="006D7CFC" w:rsidRPr="00E15B85">
        <w:t xml:space="preserve">ervice </w:t>
      </w:r>
      <w:ins w:id="714" w:author="Laura Hammet" w:date="2021-02-24T12:12:00Z">
        <w:r w:rsidR="00236B9D">
          <w:t>R</w:t>
        </w:r>
      </w:ins>
      <w:del w:id="715" w:author="Laura Hammet" w:date="2021-02-24T12:12:00Z">
        <w:r w:rsidR="006D7CFC" w:rsidRPr="00E15B85" w:rsidDel="00236B9D">
          <w:delText>r</w:delText>
        </w:r>
      </w:del>
      <w:r w:rsidR="006D7CFC" w:rsidRPr="00E15B85">
        <w:t xml:space="preserve">epresentative (CSR) or an agent </w:t>
      </w:r>
      <w:del w:id="716" w:author="Laura Hammet" w:date="2021-02-24T12:17:00Z">
        <w:r w:rsidR="006D7CFC" w:rsidDel="00615568">
          <w:delText xml:space="preserve">to </w:delText>
        </w:r>
      </w:del>
      <w:r w:rsidR="006D7CFC" w:rsidRPr="00E15B85">
        <w:t xml:space="preserve">perform the same consent management activities as the </w:t>
      </w:r>
      <w:r w:rsidR="002E3DA8">
        <w:t>customer</w:t>
      </w:r>
      <w:r w:rsidR="006D7CFC" w:rsidRPr="00E15B85">
        <w:t xml:space="preserve">. </w:t>
      </w:r>
      <w:del w:id="717" w:author="Laura Hammet" w:date="2021-02-24T12:18:00Z">
        <w:r w:rsidR="006D7CFC" w:rsidRPr="00E15B85" w:rsidDel="00615568">
          <w:delText xml:space="preserve">This </w:delText>
        </w:r>
      </w:del>
      <w:ins w:id="718" w:author="Laura Hammet" w:date="2021-02-24T12:18:00Z">
        <w:r w:rsidR="00615568">
          <w:t>Activities include</w:t>
        </w:r>
        <w:r w:rsidR="00615568" w:rsidRPr="00E15B85">
          <w:t xml:space="preserve"> </w:t>
        </w:r>
      </w:ins>
      <w:del w:id="719" w:author="Laura Hammet" w:date="2021-02-24T12:18:00Z">
        <w:r w:rsidR="006D7CFC" w:rsidRPr="00E15B85" w:rsidDel="00615568">
          <w:delText xml:space="preserve">includes </w:delText>
        </w:r>
      </w:del>
      <w:r w:rsidR="006D7CFC" w:rsidRPr="00E15B85">
        <w:t>viewing the consent preferences of an end-user</w:t>
      </w:r>
      <w:ins w:id="720" w:author="Laura Hammet" w:date="2021-02-24T12:18:00Z">
        <w:r w:rsidR="00615568">
          <w:t>,</w:t>
        </w:r>
      </w:ins>
      <w:r w:rsidR="006D7CFC" w:rsidRPr="00E15B85">
        <w:t xml:space="preserve"> as well as submitting a change to the consent preferences on behalf of the end-user.</w:t>
      </w:r>
    </w:p>
    <w:p w14:paraId="796A50B8" w14:textId="0030D4AD" w:rsidR="00021D90" w:rsidRDefault="00021D90" w:rsidP="00021D90">
      <w:del w:id="721" w:author="Laura Hammet" w:date="2021-02-24T12:19:00Z">
        <w:r w:rsidDel="00615568">
          <w:delText xml:space="preserve">The consent preferences can be set by </w:delText>
        </w:r>
      </w:del>
      <w:ins w:id="722" w:author="Laura Hammet" w:date="2021-02-24T12:19:00Z">
        <w:r w:rsidR="00615568">
          <w:t>T</w:t>
        </w:r>
      </w:ins>
      <w:del w:id="723" w:author="Laura Hammet" w:date="2021-02-24T12:19:00Z">
        <w:r w:rsidR="00321D40" w:rsidDel="00615568">
          <w:delText>t</w:delText>
        </w:r>
      </w:del>
      <w:r w:rsidR="00321D40">
        <w:t xml:space="preserve">he </w:t>
      </w:r>
      <w:del w:id="724" w:author="Laura Hammet" w:date="2021-02-24T12:18:00Z">
        <w:r w:rsidR="00321D40" w:rsidDel="00615568">
          <w:delText xml:space="preserve">representative </w:delText>
        </w:r>
      </w:del>
      <w:ins w:id="725" w:author="Laura Hammet" w:date="2021-02-24T12:18:00Z">
        <w:r w:rsidR="00615568">
          <w:t>CSR</w:t>
        </w:r>
        <w:r w:rsidR="00615568">
          <w:t xml:space="preserve"> </w:t>
        </w:r>
      </w:ins>
      <w:ins w:id="726" w:author="Laura Hammet" w:date="2021-02-24T12:19:00Z">
        <w:r w:rsidR="00615568">
          <w:t xml:space="preserve">can set consent preferences </w:t>
        </w:r>
      </w:ins>
      <w:r w:rsidR="00321D40">
        <w:t>on behalf of a</w:t>
      </w:r>
      <w:r>
        <w:t xml:space="preserve"> customer by accessing the Consent Management menu option </w:t>
      </w:r>
      <w:ins w:id="727" w:author="Laura Hammet" w:date="2021-02-24T12:19:00Z">
        <w:r w:rsidR="00615568">
          <w:t>from</w:t>
        </w:r>
      </w:ins>
      <w:del w:id="728" w:author="Laura Hammet" w:date="2021-02-24T12:19:00Z">
        <w:r w:rsidDel="00615568">
          <w:delText>at</w:delText>
        </w:r>
      </w:del>
      <w:r>
        <w:t xml:space="preserve"> the </w:t>
      </w:r>
      <w:del w:id="729" w:author="Laura Hammet" w:date="2021-02-24T12:21:00Z">
        <w:r w:rsidR="00321D40" w:rsidRPr="00615568" w:rsidDel="00615568">
          <w:rPr>
            <w:b/>
            <w:bCs/>
            <w:rPrChange w:id="730" w:author="Laura Hammet" w:date="2021-02-24T12:21:00Z">
              <w:rPr/>
            </w:rPrChange>
          </w:rPr>
          <w:delText>Representative</w:delText>
        </w:r>
        <w:r w:rsidRPr="00615568" w:rsidDel="00615568">
          <w:rPr>
            <w:b/>
            <w:bCs/>
            <w:rPrChange w:id="731" w:author="Laura Hammet" w:date="2021-02-24T12:21:00Z">
              <w:rPr/>
            </w:rPrChange>
          </w:rPr>
          <w:delText xml:space="preserve"> </w:delText>
        </w:r>
      </w:del>
      <w:ins w:id="732" w:author="Laura Hammet" w:date="2021-02-24T12:21:00Z">
        <w:r w:rsidR="00615568" w:rsidRPr="00615568">
          <w:rPr>
            <w:b/>
            <w:bCs/>
            <w:rPrChange w:id="733" w:author="Laura Hammet" w:date="2021-02-24T12:21:00Z">
              <w:rPr/>
            </w:rPrChange>
          </w:rPr>
          <w:t>R</w:t>
        </w:r>
        <w:r w:rsidR="00615568" w:rsidRPr="00615568">
          <w:rPr>
            <w:b/>
            <w:bCs/>
            <w:rPrChange w:id="734" w:author="Laura Hammet" w:date="2021-02-24T12:21:00Z">
              <w:rPr/>
            </w:rPrChange>
          </w:rPr>
          <w:t>EPRESENTATIVE</w:t>
        </w:r>
        <w:r w:rsidR="00615568">
          <w:t xml:space="preserve"> </w:t>
        </w:r>
      </w:ins>
      <w:r>
        <w:t>menu</w:t>
      </w:r>
      <w:ins w:id="735" w:author="Laura Hammet" w:date="2021-02-24T12:19:00Z">
        <w:r w:rsidR="00615568">
          <w:t>.</w:t>
        </w:r>
      </w:ins>
      <w:del w:id="736" w:author="Laura Hammet" w:date="2021-02-24T12:19:00Z">
        <w:r w:rsidDel="00615568">
          <w:delText>:</w:delText>
        </w:r>
      </w:del>
    </w:p>
    <w:p w14:paraId="7EA79362" w14:textId="21CDF9DB" w:rsidR="00021D90" w:rsidRDefault="006960AF" w:rsidP="00021D90">
      <w:pPr>
        <w:keepNext/>
      </w:pPr>
      <w:r>
        <w:rPr>
          <w:noProof/>
        </w:rPr>
        <w:drawing>
          <wp:inline distT="0" distB="0" distL="0" distR="0" wp14:anchorId="75F6FC47" wp14:editId="0131433A">
            <wp:extent cx="1630907" cy="974484"/>
            <wp:effectExtent l="0" t="0" r="0" b="3810"/>
            <wp:docPr id="933063490" name="Picture 9330634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3490" name="Picture 933063490" descr="Graphical user interface, text, application, chat or text message&#10;&#10;Description automatically generated"/>
                    <pic:cNvPicPr/>
                  </pic:nvPicPr>
                  <pic:blipFill>
                    <a:blip r:embed="rId122"/>
                    <a:stretch>
                      <a:fillRect/>
                    </a:stretch>
                  </pic:blipFill>
                  <pic:spPr>
                    <a:xfrm>
                      <a:off x="0" y="0"/>
                      <a:ext cx="1678405" cy="1002864"/>
                    </a:xfrm>
                    <a:prstGeom prst="rect">
                      <a:avLst/>
                    </a:prstGeom>
                  </pic:spPr>
                </pic:pic>
              </a:graphicData>
            </a:graphic>
          </wp:inline>
        </w:drawing>
      </w:r>
    </w:p>
    <w:p w14:paraId="7DCE1035" w14:textId="5DCAA910" w:rsidR="00021D90" w:rsidRDefault="00021D90" w:rsidP="00021D90">
      <w:pPr>
        <w:pStyle w:val="Caption"/>
      </w:pPr>
      <w:bookmarkStart w:id="737" w:name="_Toc63416258"/>
      <w:r>
        <w:t xml:space="preserve">Figure </w:t>
      </w:r>
      <w:r w:rsidR="004F4865">
        <w:fldChar w:fldCharType="begin"/>
      </w:r>
      <w:r w:rsidR="004F4865">
        <w:instrText xml:space="preserve"> SEQ Figure \* ARABIC </w:instrText>
      </w:r>
      <w:r w:rsidR="004F4865">
        <w:fldChar w:fldCharType="separate"/>
      </w:r>
      <w:r w:rsidR="00B65864">
        <w:rPr>
          <w:noProof/>
        </w:rPr>
        <w:t>68</w:t>
      </w:r>
      <w:r w:rsidR="004F4865">
        <w:rPr>
          <w:noProof/>
        </w:rPr>
        <w:fldChar w:fldCharType="end"/>
      </w:r>
      <w:r>
        <w:t xml:space="preserve">. Consent Management </w:t>
      </w:r>
      <w:del w:id="738" w:author="Laura Hammet" w:date="2021-02-24T12:21:00Z">
        <w:r w:rsidDel="00697BEA">
          <w:delText xml:space="preserve">at </w:delText>
        </w:r>
      </w:del>
      <w:ins w:id="739" w:author="Laura Hammet" w:date="2021-02-24T12:21:00Z">
        <w:r w:rsidR="00697BEA">
          <w:t>from the</w:t>
        </w:r>
        <w:r w:rsidR="00697BEA">
          <w:t xml:space="preserve"> </w:t>
        </w:r>
      </w:ins>
      <w:del w:id="740" w:author="Laura Hammet" w:date="2021-02-24T12:21:00Z">
        <w:r w:rsidR="00321D40" w:rsidDel="00697BEA">
          <w:delText>representative</w:delText>
        </w:r>
        <w:r w:rsidDel="00697BEA">
          <w:delText xml:space="preserve"> </w:delText>
        </w:r>
      </w:del>
      <w:ins w:id="741" w:author="Laura Hammet" w:date="2021-02-24T12:21:00Z">
        <w:r w:rsidR="00697BEA">
          <w:t>REPRESENTATIVE</w:t>
        </w:r>
        <w:r w:rsidR="00697BEA">
          <w:t xml:space="preserve"> </w:t>
        </w:r>
        <w:r w:rsidR="00697BEA">
          <w:t>M</w:t>
        </w:r>
      </w:ins>
      <w:del w:id="742" w:author="Laura Hammet" w:date="2021-02-24T12:21:00Z">
        <w:r w:rsidR="00321D40" w:rsidDel="00697BEA">
          <w:delText>m</w:delText>
        </w:r>
      </w:del>
      <w:r w:rsidR="00321D40">
        <w:t>enu</w:t>
      </w:r>
      <w:bookmarkEnd w:id="737"/>
    </w:p>
    <w:p w14:paraId="6550B9F6" w14:textId="58AE1532" w:rsidR="00021D90" w:rsidRDefault="00021D90" w:rsidP="00021D90">
      <w:del w:id="743" w:author="Laura Hammet" w:date="2021-02-24T14:18:00Z">
        <w:r w:rsidDel="00314D3E">
          <w:delText>When accessing this menu option</w:delText>
        </w:r>
      </w:del>
      <w:ins w:id="744" w:author="Laura Hammet" w:date="2021-02-24T14:18:00Z">
        <w:r w:rsidR="00314D3E">
          <w:t>For each customer</w:t>
        </w:r>
      </w:ins>
      <w:r>
        <w:t xml:space="preserve">, the </w:t>
      </w:r>
      <w:ins w:id="745" w:author="Laura Hammet" w:date="2021-02-24T14:19:00Z">
        <w:r w:rsidR="00314D3E">
          <w:t>CSR</w:t>
        </w:r>
      </w:ins>
      <w:del w:id="746" w:author="Laura Hammet" w:date="2021-02-24T14:19:00Z">
        <w:r w:rsidR="006960AF" w:rsidDel="00314D3E">
          <w:delText>representative</w:delText>
        </w:r>
      </w:del>
      <w:r>
        <w:t xml:space="preserve"> can review the list of consents</w:t>
      </w:r>
      <w:del w:id="747" w:author="Laura Hammet" w:date="2021-02-24T14:18:00Z">
        <w:r w:rsidR="006960AF" w:rsidDel="00314D3E">
          <w:delText xml:space="preserve"> for a s</w:delText>
        </w:r>
        <w:r w:rsidR="00136CB7" w:rsidDel="00314D3E">
          <w:delText>pecific customer</w:delText>
        </w:r>
      </w:del>
      <w:r>
        <w:t xml:space="preserve">, opt-in or opt-out </w:t>
      </w:r>
      <w:del w:id="748" w:author="Laura Hammet" w:date="2021-02-24T14:17:00Z">
        <w:r w:rsidDel="00314D3E">
          <w:delText xml:space="preserve">to </w:delText>
        </w:r>
      </w:del>
      <w:ins w:id="749" w:author="Laura Hammet" w:date="2021-02-24T14:17:00Z">
        <w:r w:rsidR="00314D3E">
          <w:t>of</w:t>
        </w:r>
        <w:r w:rsidR="00314D3E">
          <w:t xml:space="preserve"> </w:t>
        </w:r>
      </w:ins>
      <w:r>
        <w:t xml:space="preserve">each </w:t>
      </w:r>
      <w:del w:id="750" w:author="Laura Hammet" w:date="2021-02-24T14:17:00Z">
        <w:r w:rsidDel="00314D3E">
          <w:delText>of them</w:delText>
        </w:r>
        <w:r w:rsidR="00136CB7" w:rsidDel="00314D3E">
          <w:delText xml:space="preserve"> </w:delText>
        </w:r>
      </w:del>
      <w:ins w:id="751" w:author="Laura Hammet" w:date="2021-02-24T14:17:00Z">
        <w:r w:rsidR="00314D3E">
          <w:t>one</w:t>
        </w:r>
      </w:ins>
      <w:del w:id="752" w:author="Laura Hammet" w:date="2021-02-24T14:18:00Z">
        <w:r w:rsidR="00136CB7" w:rsidDel="00314D3E">
          <w:delText xml:space="preserve">on behalf of this </w:delText>
        </w:r>
        <w:r w:rsidR="008F35BB" w:rsidDel="00314D3E">
          <w:delText>customer</w:delText>
        </w:r>
      </w:del>
      <w:ins w:id="753" w:author="Laura Hammet" w:date="2021-02-24T14:18:00Z">
        <w:r w:rsidR="00314D3E">
          <w:t>,</w:t>
        </w:r>
      </w:ins>
      <w:r w:rsidR="008F35BB">
        <w:t xml:space="preserve"> or</w:t>
      </w:r>
      <w:r>
        <w:t xml:space="preserve"> view historical information about opting-in or opting-out </w:t>
      </w:r>
      <w:ins w:id="754" w:author="Laura Hammet" w:date="2021-02-24T14:18:00Z">
        <w:r w:rsidR="00314D3E">
          <w:t xml:space="preserve">of </w:t>
        </w:r>
      </w:ins>
      <w:r>
        <w:t>activities previously performed</w:t>
      </w:r>
      <w:del w:id="755" w:author="Laura Hammet" w:date="2021-02-24T14:19:00Z">
        <w:r w:rsidR="00136CB7" w:rsidDel="00314D3E">
          <w:delText xml:space="preserve"> for this customer</w:delText>
        </w:r>
      </w:del>
      <w:r>
        <w:t>.</w:t>
      </w:r>
    </w:p>
    <w:p w14:paraId="7D1E0DE6" w14:textId="07E3DFC8" w:rsidR="00321B9F" w:rsidRDefault="00136CB7" w:rsidP="00021D90">
      <w:r>
        <w:t xml:space="preserve">The </w:t>
      </w:r>
      <w:r w:rsidR="00F277FF">
        <w:t xml:space="preserve">Consent Management </w:t>
      </w:r>
      <w:r w:rsidR="00884F48">
        <w:t>functionality</w:t>
      </w:r>
      <w:r w:rsidR="00F277FF">
        <w:t xml:space="preserve"> at </w:t>
      </w:r>
      <w:del w:id="756" w:author="Laura Hammet" w:date="2021-02-24T14:19:00Z">
        <w:r w:rsidR="00F277FF" w:rsidDel="00314D3E">
          <w:delText xml:space="preserve">representative </w:delText>
        </w:r>
      </w:del>
      <w:ins w:id="757" w:author="Laura Hammet" w:date="2021-02-24T14:19:00Z">
        <w:r w:rsidR="00314D3E">
          <w:t>the CSR</w:t>
        </w:r>
        <w:r w:rsidR="00314D3E">
          <w:t xml:space="preserve"> </w:t>
        </w:r>
      </w:ins>
      <w:r w:rsidR="00F277FF">
        <w:t xml:space="preserve">level is equal </w:t>
      </w:r>
      <w:r w:rsidR="009C0493">
        <w:t xml:space="preserve">to </w:t>
      </w:r>
      <w:del w:id="758" w:author="Laura Hammet" w:date="2021-02-24T14:19:00Z">
        <w:r w:rsidR="009C0493" w:rsidDel="00314D3E">
          <w:delText xml:space="preserve">this </w:delText>
        </w:r>
      </w:del>
      <w:ins w:id="759" w:author="Laura Hammet" w:date="2021-02-24T14:19:00Z">
        <w:r w:rsidR="00314D3E">
          <w:t>th</w:t>
        </w:r>
        <w:r w:rsidR="00314D3E">
          <w:t>e</w:t>
        </w:r>
        <w:r w:rsidR="00314D3E">
          <w:t xml:space="preserve"> </w:t>
        </w:r>
      </w:ins>
      <w:r w:rsidR="00884F48">
        <w:t xml:space="preserve">functionality at </w:t>
      </w:r>
      <w:ins w:id="760" w:author="Laura Hammet" w:date="2021-02-24T13:53:00Z">
        <w:r w:rsidR="00994608">
          <w:t xml:space="preserve">the </w:t>
        </w:r>
      </w:ins>
      <w:r w:rsidR="00884F48">
        <w:t>customer level</w:t>
      </w:r>
      <w:ins w:id="761" w:author="Laura Hammet" w:date="2021-02-24T14:20:00Z">
        <w:r w:rsidR="00314D3E">
          <w:t xml:space="preserve"> with</w:t>
        </w:r>
      </w:ins>
      <w:del w:id="762" w:author="Laura Hammet" w:date="2021-02-24T14:19:00Z">
        <w:r w:rsidR="00884F48" w:rsidDel="00314D3E">
          <w:delText>,</w:delText>
        </w:r>
      </w:del>
      <w:r w:rsidR="00884F48">
        <w:t xml:space="preserve"> the only difference</w:t>
      </w:r>
      <w:ins w:id="763" w:author="Laura Hammet" w:date="2021-02-24T14:20:00Z">
        <w:r w:rsidR="00314D3E">
          <w:t>:</w:t>
        </w:r>
      </w:ins>
      <w:r w:rsidR="00884F48">
        <w:t xml:space="preserve"> </w:t>
      </w:r>
      <w:del w:id="764" w:author="Laura Hammet" w:date="2021-02-24T14:20:00Z">
        <w:r w:rsidR="00884F48" w:rsidDel="00314D3E">
          <w:delText>being that the representative</w:delText>
        </w:r>
      </w:del>
      <w:ins w:id="765" w:author="Laura Hammet" w:date="2021-02-24T14:20:00Z">
        <w:r w:rsidR="00314D3E">
          <w:t>The CSR</w:t>
        </w:r>
      </w:ins>
      <w:r w:rsidR="00884F48">
        <w:t xml:space="preserve"> should select the customer identification </w:t>
      </w:r>
      <w:r w:rsidR="00321B9F">
        <w:t xml:space="preserve">in order to retrieve the information. </w:t>
      </w:r>
    </w:p>
    <w:p w14:paraId="29C1C7D1" w14:textId="77777777" w:rsidR="00321B9F" w:rsidRDefault="00321B9F" w:rsidP="00321B9F">
      <w:pPr>
        <w:keepNext/>
      </w:pPr>
      <w:r>
        <w:rPr>
          <w:noProof/>
        </w:rPr>
        <w:lastRenderedPageBreak/>
        <w:drawing>
          <wp:inline distT="0" distB="0" distL="0" distR="0" wp14:anchorId="77EAEA61" wp14:editId="2525DC5E">
            <wp:extent cx="5455725" cy="2077208"/>
            <wp:effectExtent l="0" t="0" r="0" b="0"/>
            <wp:docPr id="933063491" name="Picture 9330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3491" name="Picture 933063491"/>
                    <pic:cNvPicPr/>
                  </pic:nvPicPr>
                  <pic:blipFill>
                    <a:blip r:embed="rId123"/>
                    <a:stretch>
                      <a:fillRect/>
                    </a:stretch>
                  </pic:blipFill>
                  <pic:spPr>
                    <a:xfrm>
                      <a:off x="0" y="0"/>
                      <a:ext cx="5455725" cy="2077208"/>
                    </a:xfrm>
                    <a:prstGeom prst="rect">
                      <a:avLst/>
                    </a:prstGeom>
                  </pic:spPr>
                </pic:pic>
              </a:graphicData>
            </a:graphic>
          </wp:inline>
        </w:drawing>
      </w:r>
    </w:p>
    <w:p w14:paraId="0A1B71E6" w14:textId="03DB0B9A" w:rsidR="00321B9F" w:rsidRDefault="00321B9F" w:rsidP="00321B9F">
      <w:pPr>
        <w:pStyle w:val="Caption"/>
      </w:pPr>
      <w:bookmarkStart w:id="766" w:name="_Toc63416259"/>
      <w:r>
        <w:t xml:space="preserve">Figure </w:t>
      </w:r>
      <w:r w:rsidR="004F4865">
        <w:fldChar w:fldCharType="begin"/>
      </w:r>
      <w:r w:rsidR="004F4865">
        <w:instrText xml:space="preserve"> SEQ Figure \* ARABIC </w:instrText>
      </w:r>
      <w:r w:rsidR="004F4865">
        <w:fldChar w:fldCharType="separate"/>
      </w:r>
      <w:r w:rsidR="00B65864">
        <w:rPr>
          <w:noProof/>
        </w:rPr>
        <w:t>69</w:t>
      </w:r>
      <w:r w:rsidR="004F4865">
        <w:rPr>
          <w:noProof/>
        </w:rPr>
        <w:fldChar w:fldCharType="end"/>
      </w:r>
      <w:r>
        <w:t>. Representative Consent Management Screen</w:t>
      </w:r>
      <w:bookmarkEnd w:id="766"/>
    </w:p>
    <w:p w14:paraId="0553C2F1" w14:textId="05262EFE" w:rsidR="00021D90" w:rsidRPr="00E15B85" w:rsidRDefault="00321B9F" w:rsidP="004D4FEF">
      <w:r>
        <w:t xml:space="preserve">As depicted </w:t>
      </w:r>
      <w:r w:rsidR="003A4481">
        <w:t xml:space="preserve">in </w:t>
      </w:r>
      <w:r>
        <w:t xml:space="preserve">the figure above, the </w:t>
      </w:r>
      <w:del w:id="767" w:author="Laura Hammet" w:date="2021-02-24T14:21:00Z">
        <w:r w:rsidDel="00314D3E">
          <w:delText xml:space="preserve">representative </w:delText>
        </w:r>
      </w:del>
      <w:ins w:id="768" w:author="Laura Hammet" w:date="2021-02-24T14:21:00Z">
        <w:r w:rsidR="00314D3E">
          <w:t>CSR</w:t>
        </w:r>
        <w:r w:rsidR="00314D3E">
          <w:t xml:space="preserve"> </w:t>
        </w:r>
      </w:ins>
      <w:r>
        <w:t xml:space="preserve">should </w:t>
      </w:r>
      <w:del w:id="769" w:author="Laura Hammet" w:date="2021-02-24T14:11:00Z">
        <w:r w:rsidDel="00D9510D">
          <w:delText xml:space="preserve">type </w:delText>
        </w:r>
      </w:del>
      <w:ins w:id="770" w:author="Laura Hammet" w:date="2021-02-24T14:11:00Z">
        <w:r w:rsidR="00D9510D">
          <w:t>enter</w:t>
        </w:r>
        <w:r w:rsidR="00D9510D">
          <w:t xml:space="preserve"> </w:t>
        </w:r>
      </w:ins>
      <w:r>
        <w:t xml:space="preserve">the </w:t>
      </w:r>
      <w:del w:id="771" w:author="Laura Hammet" w:date="2021-02-24T14:22:00Z">
        <w:r w:rsidRPr="00314D3E" w:rsidDel="00314D3E">
          <w:rPr>
            <w:b/>
            <w:bCs/>
            <w:rPrChange w:id="772" w:author="Laura Hammet" w:date="2021-02-24T14:22:00Z">
              <w:rPr/>
            </w:rPrChange>
          </w:rPr>
          <w:delText>customer identification</w:delText>
        </w:r>
      </w:del>
      <w:ins w:id="773" w:author="Laura Hammet" w:date="2021-02-24T14:22:00Z">
        <w:r w:rsidR="00314D3E" w:rsidRPr="00314D3E">
          <w:rPr>
            <w:b/>
            <w:bCs/>
            <w:rPrChange w:id="774" w:author="Laura Hammet" w:date="2021-02-24T14:22:00Z">
              <w:rPr/>
            </w:rPrChange>
          </w:rPr>
          <w:t>Customer ID</w:t>
        </w:r>
      </w:ins>
      <w:r>
        <w:t xml:space="preserve"> </w:t>
      </w:r>
      <w:del w:id="775" w:author="Laura Hammet" w:date="2021-02-24T14:11:00Z">
        <w:r w:rsidDel="00D9510D">
          <w:delText xml:space="preserve">at </w:delText>
        </w:r>
      </w:del>
      <w:ins w:id="776" w:author="Laura Hammet" w:date="2021-02-24T14:11:00Z">
        <w:r w:rsidR="00D9510D">
          <w:t>in</w:t>
        </w:r>
        <w:r w:rsidR="00D9510D">
          <w:t xml:space="preserve"> </w:t>
        </w:r>
      </w:ins>
      <w:r>
        <w:t xml:space="preserve">the upper-left corner of the </w:t>
      </w:r>
      <w:r w:rsidR="00711402">
        <w:t>screen</w:t>
      </w:r>
      <w:ins w:id="777" w:author="Laura Hammet" w:date="2021-02-24T14:22:00Z">
        <w:r w:rsidR="00314D3E">
          <w:t>,</w:t>
        </w:r>
      </w:ins>
      <w:r w:rsidR="00711402">
        <w:t xml:space="preserve"> and</w:t>
      </w:r>
      <w:r>
        <w:t xml:space="preserve"> </w:t>
      </w:r>
      <w:ins w:id="778" w:author="Laura Hammet" w:date="2021-02-24T14:22:00Z">
        <w:r w:rsidR="00314D3E">
          <w:t xml:space="preserve">then </w:t>
        </w:r>
      </w:ins>
      <w:r w:rsidR="00FA3DEF">
        <w:t>retrieve the information</w:t>
      </w:r>
      <w:r>
        <w:t xml:space="preserve"> for the </w:t>
      </w:r>
      <w:r w:rsidR="00FA3DEF">
        <w:t xml:space="preserve">customer by clicking the </w:t>
      </w:r>
      <w:del w:id="779" w:author="Laura Hammet" w:date="2021-02-24T14:22:00Z">
        <w:r w:rsidR="00FA3DEF" w:rsidRPr="00314D3E" w:rsidDel="00314D3E">
          <w:rPr>
            <w:b/>
            <w:bCs/>
            <w:rPrChange w:id="780" w:author="Laura Hammet" w:date="2021-02-24T14:23:00Z">
              <w:rPr/>
            </w:rPrChange>
          </w:rPr>
          <w:delText>“search”</w:delText>
        </w:r>
      </w:del>
      <w:ins w:id="781" w:author="Laura Hammet" w:date="2021-02-24T14:22:00Z">
        <w:r w:rsidR="00314D3E" w:rsidRPr="00314D3E">
          <w:rPr>
            <w:b/>
            <w:bCs/>
            <w:rPrChange w:id="782" w:author="Laura Hammet" w:date="2021-02-24T14:23:00Z">
              <w:rPr/>
            </w:rPrChange>
          </w:rPr>
          <w:t>Search</w:t>
        </w:r>
      </w:ins>
      <w:r w:rsidR="00FA3DEF">
        <w:t xml:space="preserve"> button.</w:t>
      </w:r>
      <w:r w:rsidR="004D5FB9">
        <w:t xml:space="preserve"> For more details</w:t>
      </w:r>
      <w:ins w:id="783" w:author="Laura Hammet" w:date="2021-02-24T14:24:00Z">
        <w:r w:rsidR="000A0ED4">
          <w:t xml:space="preserve">, </w:t>
        </w:r>
      </w:ins>
      <w:del w:id="784" w:author="Laura Hammet" w:date="2021-02-24T14:24:00Z">
        <w:r w:rsidR="004D5FB9" w:rsidDel="000A0ED4">
          <w:delText xml:space="preserve"> about the information and activities that can be done in this screen, see the section</w:delText>
        </w:r>
      </w:del>
      <w:ins w:id="785" w:author="Laura Hammet" w:date="2021-02-24T14:24:00Z">
        <w:r w:rsidR="000A0ED4">
          <w:t>refer to</w:t>
        </w:r>
      </w:ins>
      <w:r w:rsidR="004D5FB9">
        <w:t xml:space="preserve"> </w:t>
      </w:r>
      <w:ins w:id="786" w:author="Laura Hammet" w:date="2021-02-24T14:26:00Z">
        <w:r w:rsidR="000A0ED4" w:rsidRPr="000A0ED4">
          <w:rPr>
            <w:i/>
            <w:iCs/>
            <w:rPrChange w:id="787" w:author="Laura Hammet" w:date="2021-02-24T14:26:00Z">
              <w:rPr/>
            </w:rPrChange>
          </w:rPr>
          <w:fldChar w:fldCharType="begin"/>
        </w:r>
        <w:r w:rsidR="000A0ED4" w:rsidRPr="000A0ED4">
          <w:rPr>
            <w:i/>
            <w:iCs/>
            <w:rPrChange w:id="788" w:author="Laura Hammet" w:date="2021-02-24T14:26:00Z">
              <w:rPr/>
            </w:rPrChange>
          </w:rPr>
          <w:instrText xml:space="preserve"> REF _Ref65069187 \n \h </w:instrText>
        </w:r>
        <w:r w:rsidR="000A0ED4" w:rsidRPr="000A0ED4">
          <w:rPr>
            <w:i/>
            <w:iCs/>
            <w:rPrChange w:id="789" w:author="Laura Hammet" w:date="2021-02-24T14:26:00Z">
              <w:rPr/>
            </w:rPrChange>
          </w:rPr>
        </w:r>
      </w:ins>
      <w:r w:rsidR="000A0ED4">
        <w:rPr>
          <w:i/>
          <w:iCs/>
        </w:rPr>
        <w:instrText xml:space="preserve"> \* MERGEFORMAT </w:instrText>
      </w:r>
      <w:r w:rsidR="000A0ED4" w:rsidRPr="000A0ED4">
        <w:rPr>
          <w:i/>
          <w:iCs/>
          <w:rPrChange w:id="790" w:author="Laura Hammet" w:date="2021-02-24T14:26:00Z">
            <w:rPr/>
          </w:rPrChange>
        </w:rPr>
        <w:fldChar w:fldCharType="separate"/>
      </w:r>
      <w:ins w:id="791" w:author="Laura Hammet" w:date="2021-02-24T14:26:00Z">
        <w:r w:rsidR="000A0ED4" w:rsidRPr="000A0ED4">
          <w:rPr>
            <w:i/>
            <w:iCs/>
            <w:rPrChange w:id="792" w:author="Laura Hammet" w:date="2021-02-24T14:26:00Z">
              <w:rPr/>
            </w:rPrChange>
          </w:rPr>
          <w:t>8.3.2</w:t>
        </w:r>
        <w:r w:rsidR="000A0ED4" w:rsidRPr="000A0ED4">
          <w:rPr>
            <w:i/>
            <w:iCs/>
            <w:rPrChange w:id="793" w:author="Laura Hammet" w:date="2021-02-24T14:26:00Z">
              <w:rPr/>
            </w:rPrChange>
          </w:rPr>
          <w:fldChar w:fldCharType="end"/>
        </w:r>
        <w:r w:rsidR="000A0ED4" w:rsidRPr="000A0ED4">
          <w:rPr>
            <w:i/>
            <w:iCs/>
            <w:rPrChange w:id="794" w:author="Laura Hammet" w:date="2021-02-24T14:26:00Z">
              <w:rPr/>
            </w:rPrChange>
          </w:rPr>
          <w:t xml:space="preserve"> </w:t>
        </w:r>
        <w:r w:rsidR="000A0ED4" w:rsidRPr="000A0ED4">
          <w:rPr>
            <w:i/>
            <w:iCs/>
            <w:rPrChange w:id="795" w:author="Laura Hammet" w:date="2021-02-24T14:26:00Z">
              <w:rPr/>
            </w:rPrChange>
          </w:rPr>
          <w:fldChar w:fldCharType="begin"/>
        </w:r>
        <w:r w:rsidR="000A0ED4" w:rsidRPr="000A0ED4">
          <w:rPr>
            <w:i/>
            <w:iCs/>
            <w:rPrChange w:id="796" w:author="Laura Hammet" w:date="2021-02-24T14:26:00Z">
              <w:rPr/>
            </w:rPrChange>
          </w:rPr>
          <w:instrText xml:space="preserve"> REF _Ref65069196 \h </w:instrText>
        </w:r>
        <w:r w:rsidR="000A0ED4" w:rsidRPr="000A0ED4">
          <w:rPr>
            <w:i/>
            <w:iCs/>
            <w:rPrChange w:id="797" w:author="Laura Hammet" w:date="2021-02-24T14:26:00Z">
              <w:rPr/>
            </w:rPrChange>
          </w:rPr>
        </w:r>
      </w:ins>
      <w:r w:rsidR="000A0ED4">
        <w:rPr>
          <w:i/>
          <w:iCs/>
        </w:rPr>
        <w:instrText xml:space="preserve"> \* MERGEFORMAT </w:instrText>
      </w:r>
      <w:r w:rsidR="000A0ED4" w:rsidRPr="000A0ED4">
        <w:rPr>
          <w:i/>
          <w:iCs/>
          <w:rPrChange w:id="798" w:author="Laura Hammet" w:date="2021-02-24T14:26:00Z">
            <w:rPr/>
          </w:rPrChange>
        </w:rPr>
        <w:fldChar w:fldCharType="separate"/>
      </w:r>
      <w:ins w:id="799" w:author="Laura Hammet" w:date="2021-02-24T14:26:00Z">
        <w:r w:rsidR="000A0ED4" w:rsidRPr="000A0ED4">
          <w:rPr>
            <w:i/>
            <w:iCs/>
            <w:rPrChange w:id="800" w:author="Laura Hammet" w:date="2021-02-24T14:26:00Z">
              <w:rPr/>
            </w:rPrChange>
          </w:rPr>
          <w:t>Customer Consent Management Screen</w:t>
        </w:r>
        <w:r w:rsidR="000A0ED4" w:rsidRPr="000A0ED4">
          <w:rPr>
            <w:i/>
            <w:iCs/>
            <w:rPrChange w:id="801" w:author="Laura Hammet" w:date="2021-02-24T14:26:00Z">
              <w:rPr/>
            </w:rPrChange>
          </w:rPr>
          <w:fldChar w:fldCharType="end"/>
        </w:r>
      </w:ins>
      <w:del w:id="802" w:author="Laura Hammet" w:date="2021-02-24T14:24:00Z">
        <w:r w:rsidR="004F4865" w:rsidDel="000A0ED4">
          <w:fldChar w:fldCharType="begin"/>
        </w:r>
        <w:r w:rsidR="004F4865" w:rsidDel="000A0ED4">
          <w:delInstrText xml:space="preserve"> HYPERLINK \l "_Customer_Consent_Management" </w:delInstrText>
        </w:r>
        <w:r w:rsidR="004F4865" w:rsidDel="000A0ED4">
          <w:fldChar w:fldCharType="separate"/>
        </w:r>
        <w:r w:rsidR="004D5FB9" w:rsidRPr="000A0ED4" w:rsidDel="000A0ED4">
          <w:rPr>
            <w:rPrChange w:id="803" w:author="Laura Hammet" w:date="2021-02-24T14:24:00Z">
              <w:rPr>
                <w:rStyle w:val="Hyperlink"/>
              </w:rPr>
            </w:rPrChange>
          </w:rPr>
          <w:delText>Customer Consent Management</w:delText>
        </w:r>
        <w:r w:rsidR="004F4865" w:rsidDel="000A0ED4">
          <w:rPr>
            <w:rStyle w:val="Hyperlink"/>
          </w:rPr>
          <w:fldChar w:fldCharType="end"/>
        </w:r>
      </w:del>
      <w:ins w:id="804" w:author="Laura Hammet" w:date="2021-02-24T14:25:00Z">
        <w:del w:id="805" w:author="Laura Hammet" w:date="2021-02-24T14:24:00Z">
          <w:r w:rsidR="000A0ED4" w:rsidRPr="000A0ED4" w:rsidDel="000A0ED4">
            <w:rPr>
              <w:rPrChange w:id="806" w:author="Laura Hammet" w:date="2021-02-24T14:24:00Z">
                <w:rPr>
                  <w:rStyle w:val="Hyperlink"/>
                </w:rPr>
              </w:rPrChange>
            </w:rPr>
            <w:delText>Customer Consent ManagementCustomer Consent Management</w:delText>
          </w:r>
        </w:del>
      </w:ins>
      <w:del w:id="807" w:author="Laura Hammet" w:date="2021-02-24T14:24:00Z">
        <w:r w:rsidR="004D5FB9" w:rsidDel="000A0ED4">
          <w:delText xml:space="preserve"> above</w:delText>
        </w:r>
      </w:del>
      <w:r w:rsidR="004D5FB9">
        <w:t xml:space="preserve">. </w:t>
      </w:r>
    </w:p>
    <w:p w14:paraId="69EEFD32" w14:textId="77777777" w:rsidR="006D7CFC" w:rsidRDefault="006D7CFC" w:rsidP="006D7CFC">
      <w:pPr>
        <w:pStyle w:val="Heading2"/>
      </w:pPr>
      <w:bookmarkStart w:id="808" w:name="_Toc62218621"/>
      <w:bookmarkStart w:id="809" w:name="_Toc62506096"/>
      <w:bookmarkStart w:id="810" w:name="_Toc63155281"/>
      <w:bookmarkStart w:id="811" w:name="_Toc63415305"/>
      <w:r>
        <w:t>Consent Data Repository, Historical Data and Audit Information</w:t>
      </w:r>
      <w:bookmarkEnd w:id="808"/>
      <w:bookmarkEnd w:id="809"/>
      <w:bookmarkEnd w:id="810"/>
      <w:bookmarkEnd w:id="811"/>
    </w:p>
    <w:p w14:paraId="10745DA1" w14:textId="0A113AE5" w:rsidR="006D7CFC" w:rsidRDefault="006D7CFC" w:rsidP="006D7CFC">
      <w:pPr>
        <w:shd w:val="clear" w:color="auto" w:fill="FFFFFF"/>
        <w:spacing w:after="300" w:line="240" w:lineRule="auto"/>
        <w:jc w:val="left"/>
      </w:pPr>
      <w:r>
        <w:t>The customer</w:t>
      </w:r>
      <w:del w:id="812" w:author="Laura Hammet" w:date="2021-02-24T14:10:00Z">
        <w:r w:rsidDel="00D9510D">
          <w:delText>s</w:delText>
        </w:r>
      </w:del>
      <w:r>
        <w:t xml:space="preserve"> consent preferences are stored </w:t>
      </w:r>
      <w:del w:id="813" w:author="Laura Hammet" w:date="2021-02-24T14:27:00Z">
        <w:r w:rsidR="00F6262C" w:rsidDel="008971D4">
          <w:delText xml:space="preserve">at </w:delText>
        </w:r>
      </w:del>
      <w:ins w:id="814" w:author="Laura Hammet" w:date="2021-02-24T14:27:00Z">
        <w:r w:rsidR="008971D4">
          <w:t>in the</w:t>
        </w:r>
        <w:r w:rsidR="008971D4">
          <w:t xml:space="preserve"> </w:t>
        </w:r>
      </w:ins>
      <w:r w:rsidR="00F6262C">
        <w:t xml:space="preserve">K2View DPM </w:t>
      </w:r>
      <w:r w:rsidR="00BA2ABE">
        <w:t>central</w:t>
      </w:r>
      <w:r>
        <w:t xml:space="preserve"> Consent Management </w:t>
      </w:r>
      <w:ins w:id="815" w:author="Laura Hammet" w:date="2021-02-24T14:40:00Z">
        <w:r w:rsidR="006A0D24">
          <w:t>d</w:t>
        </w:r>
      </w:ins>
      <w:del w:id="816" w:author="Laura Hammet" w:date="2021-02-24T14:40:00Z">
        <w:r w:rsidDel="006A0D24">
          <w:delText>d</w:delText>
        </w:r>
      </w:del>
      <w:r>
        <w:t xml:space="preserve">ata </w:t>
      </w:r>
      <w:ins w:id="817" w:author="Laura Hammet" w:date="2021-02-24T14:40:00Z">
        <w:r w:rsidR="006A0D24">
          <w:t>r</w:t>
        </w:r>
      </w:ins>
      <w:del w:id="818" w:author="Laura Hammet" w:date="2021-02-24T14:40:00Z">
        <w:r w:rsidDel="006A0D24">
          <w:delText>r</w:delText>
        </w:r>
      </w:del>
      <w:r>
        <w:t xml:space="preserve">epository. This </w:t>
      </w:r>
      <w:del w:id="819" w:author="Laura Hammet" w:date="2021-02-24T14:37:00Z">
        <w:r w:rsidDel="006A0D24">
          <w:delText xml:space="preserve">includes </w:delText>
        </w:r>
      </w:del>
      <w:ins w:id="820" w:author="Laura Hammet" w:date="2021-02-24T14:37:00Z">
        <w:r w:rsidR="006A0D24">
          <w:t>data includes</w:t>
        </w:r>
        <w:r w:rsidR="006A0D24">
          <w:t xml:space="preserve"> </w:t>
        </w:r>
        <w:r w:rsidR="006A0D24">
          <w:t xml:space="preserve">both </w:t>
        </w:r>
      </w:ins>
      <w:del w:id="821" w:author="Laura Hammet" w:date="2021-02-24T14:37:00Z">
        <w:r w:rsidDel="006A0D24">
          <w:delText xml:space="preserve">the </w:delText>
        </w:r>
      </w:del>
      <w:r>
        <w:t xml:space="preserve">current customer preferences </w:t>
      </w:r>
      <w:del w:id="822" w:author="Laura Hammet" w:date="2021-02-24T14:38:00Z">
        <w:r w:rsidDel="006A0D24">
          <w:delText>as well as</w:delText>
        </w:r>
      </w:del>
      <w:ins w:id="823" w:author="Laura Hammet" w:date="2021-02-24T14:38:00Z">
        <w:r w:rsidR="006A0D24">
          <w:t>and</w:t>
        </w:r>
      </w:ins>
      <w:r>
        <w:t xml:space="preserve"> </w:t>
      </w:r>
      <w:ins w:id="824" w:author="Laura Hammet" w:date="2021-02-24T14:49:00Z">
        <w:r w:rsidR="003672ED">
          <w:t xml:space="preserve">the </w:t>
        </w:r>
      </w:ins>
      <w:del w:id="825" w:author="Laura Hammet" w:date="2021-02-24T14:38:00Z">
        <w:r w:rsidDel="006A0D24">
          <w:delText xml:space="preserve">the history of any change </w:delText>
        </w:r>
      </w:del>
      <w:del w:id="826" w:author="Laura Hammet" w:date="2021-02-24T14:34:00Z">
        <w:r w:rsidDel="006A0D24">
          <w:delText xml:space="preserve">that was </w:delText>
        </w:r>
      </w:del>
      <w:del w:id="827" w:author="Laura Hammet" w:date="2021-02-24T14:38:00Z">
        <w:r w:rsidDel="006A0D24">
          <w:delText>performed by the users</w:delText>
        </w:r>
      </w:del>
      <w:ins w:id="828" w:author="Laura Hammet" w:date="2021-02-24T14:38:00Z">
        <w:r w:rsidR="006A0D24">
          <w:t>user</w:t>
        </w:r>
      </w:ins>
      <w:ins w:id="829" w:author="Laura Hammet" w:date="2021-02-24T14:49:00Z">
        <w:r w:rsidR="003672ED">
          <w:t>’</w:t>
        </w:r>
      </w:ins>
      <w:ins w:id="830" w:author="Laura Hammet" w:date="2021-02-24T14:38:00Z">
        <w:r w:rsidR="006A0D24">
          <w:t>s change histor</w:t>
        </w:r>
      </w:ins>
      <w:ins w:id="831" w:author="Laura Hammet" w:date="2021-02-24T14:48:00Z">
        <w:r w:rsidR="003672ED">
          <w:t>y</w:t>
        </w:r>
      </w:ins>
      <w:r>
        <w:t>. Th</w:t>
      </w:r>
      <w:del w:id="832" w:author="Laura Hammet" w:date="2021-02-24T14:38:00Z">
        <w:r w:rsidDel="006A0D24">
          <w:delText xml:space="preserve">is information </w:delText>
        </w:r>
      </w:del>
      <w:ins w:id="833" w:author="Laura Hammet" w:date="2021-02-24T14:38:00Z">
        <w:r w:rsidR="006A0D24">
          <w:t xml:space="preserve">e data </w:t>
        </w:r>
      </w:ins>
      <w:r>
        <w:t>is used in customer user interfaces</w:t>
      </w:r>
      <w:ins w:id="834" w:author="Laura Hammet" w:date="2021-02-24T14:39:00Z">
        <w:r w:rsidR="006A0D24">
          <w:t>,</w:t>
        </w:r>
      </w:ins>
      <w:del w:id="835" w:author="Laura Hammet" w:date="2021-02-24T14:39:00Z">
        <w:r w:rsidDel="006A0D24">
          <w:delText>, as well as to</w:delText>
        </w:r>
      </w:del>
      <w:r>
        <w:t xml:space="preserve"> provide</w:t>
      </w:r>
      <w:ins w:id="836" w:author="Laura Hammet" w:date="2021-02-24T14:39:00Z">
        <w:r w:rsidR="006A0D24">
          <w:t>s</w:t>
        </w:r>
      </w:ins>
      <w:r>
        <w:t xml:space="preserve"> information to other applications</w:t>
      </w:r>
      <w:ins w:id="837" w:author="Laura Hammet" w:date="2021-02-24T14:39:00Z">
        <w:r w:rsidR="006A0D24">
          <w:t>,</w:t>
        </w:r>
      </w:ins>
      <w:r>
        <w:t xml:space="preserve"> and </w:t>
      </w:r>
      <w:del w:id="838" w:author="Laura Hammet" w:date="2021-02-24T14:39:00Z">
        <w:r w:rsidDel="006A0D24">
          <w:delText>to enable</w:delText>
        </w:r>
      </w:del>
      <w:ins w:id="839" w:author="Laura Hammet" w:date="2021-02-24T14:39:00Z">
        <w:r w:rsidR="006A0D24">
          <w:t>enables</w:t>
        </w:r>
      </w:ins>
      <w:r>
        <w:t xml:space="preserve"> historical tracking. </w:t>
      </w:r>
      <w:del w:id="840" w:author="Laura Hammet" w:date="2021-02-24T14:39:00Z">
        <w:r w:rsidDel="006A0D24">
          <w:delText>Another use of the</w:delText>
        </w:r>
      </w:del>
      <w:ins w:id="841" w:author="Laura Hammet" w:date="2021-02-24T14:39:00Z">
        <w:r w:rsidR="006A0D24">
          <w:t>The</w:t>
        </w:r>
      </w:ins>
      <w:r>
        <w:t xml:space="preserve"> </w:t>
      </w:r>
      <w:ins w:id="842" w:author="Laura Hammet" w:date="2021-02-24T14:40:00Z">
        <w:r w:rsidR="006A0D24">
          <w:t>C</w:t>
        </w:r>
      </w:ins>
      <w:del w:id="843" w:author="Laura Hammet" w:date="2021-02-24T14:40:00Z">
        <w:r w:rsidDel="006A0D24">
          <w:delText>c</w:delText>
        </w:r>
      </w:del>
      <w:r>
        <w:t xml:space="preserve">onsent </w:t>
      </w:r>
      <w:ins w:id="844" w:author="Laura Hammet" w:date="2021-02-24T14:40:00Z">
        <w:r w:rsidR="006A0D24">
          <w:t xml:space="preserve">Management </w:t>
        </w:r>
      </w:ins>
      <w:r>
        <w:t xml:space="preserve">data repository </w:t>
      </w:r>
      <w:del w:id="845" w:author="Laura Hammet" w:date="2021-02-24T14:40:00Z">
        <w:r w:rsidDel="006A0D24">
          <w:delText>is to</w:delText>
        </w:r>
      </w:del>
      <w:ins w:id="846" w:author="Laura Hammet" w:date="2021-02-24T14:40:00Z">
        <w:r w:rsidR="006A0D24">
          <w:t>also</w:t>
        </w:r>
      </w:ins>
      <w:r>
        <w:t xml:space="preserve"> provide</w:t>
      </w:r>
      <w:ins w:id="847" w:author="Laura Hammet" w:date="2021-02-24T14:40:00Z">
        <w:r w:rsidR="006A0D24">
          <w:t>s</w:t>
        </w:r>
      </w:ins>
      <w:r>
        <w:t xml:space="preserve"> detailed information for </w:t>
      </w:r>
      <w:r w:rsidRPr="00122B3F">
        <w:t>auditing, research</w:t>
      </w:r>
      <w:ins w:id="848" w:author="Laura Hammet" w:date="2021-02-24T14:40:00Z">
        <w:r w:rsidR="006A0D24">
          <w:t>,</w:t>
        </w:r>
      </w:ins>
      <w:r w:rsidRPr="00122B3F">
        <w:t xml:space="preserve"> and reporting purposes.</w:t>
      </w:r>
      <w:r>
        <w:t xml:space="preserve">  </w:t>
      </w:r>
    </w:p>
    <w:p w14:paraId="26EA55E5" w14:textId="0798A190" w:rsidR="006D7CFC" w:rsidRPr="00E15B85" w:rsidRDefault="006D7CFC" w:rsidP="006D7CFC">
      <w:r w:rsidRPr="00E15B85">
        <w:t xml:space="preserve">The information </w:t>
      </w:r>
      <w:del w:id="849" w:author="Laura Hammet" w:date="2021-02-24T14:40:00Z">
        <w:r w:rsidRPr="00E15B85" w:rsidDel="006A0D24">
          <w:delText xml:space="preserve">that is </w:delText>
        </w:r>
      </w:del>
      <w:r w:rsidRPr="00E15B85">
        <w:t xml:space="preserve">stored for each consent preference and </w:t>
      </w:r>
      <w:del w:id="850" w:author="Laura Hammet" w:date="2021-02-24T14:42:00Z">
        <w:r w:rsidRPr="00E15B85" w:rsidDel="006A0D24">
          <w:delText xml:space="preserve">for </w:delText>
        </w:r>
      </w:del>
      <w:ins w:id="851" w:author="Laura Hammet" w:date="2021-02-24T14:42:00Z">
        <w:r w:rsidR="006A0D24">
          <w:t>its respective</w:t>
        </w:r>
      </w:ins>
      <w:del w:id="852" w:author="Laura Hammet" w:date="2021-02-24T14:42:00Z">
        <w:r w:rsidRPr="00E15B85" w:rsidDel="006A0D24">
          <w:delText>each preference</w:delText>
        </w:r>
      </w:del>
      <w:r w:rsidRPr="00E15B85">
        <w:t xml:space="preserve"> change includes</w:t>
      </w:r>
      <w:r w:rsidR="00331472">
        <w:t xml:space="preserve"> </w:t>
      </w:r>
      <w:ins w:id="853" w:author="Laura Hammet" w:date="2021-02-24T14:42:00Z">
        <w:r w:rsidR="006A0D24">
          <w:t>the foll</w:t>
        </w:r>
      </w:ins>
      <w:ins w:id="854" w:author="Laura Hammet" w:date="2021-02-24T14:43:00Z">
        <w:r w:rsidR="006A0D24">
          <w:t xml:space="preserve">owing </w:t>
        </w:r>
      </w:ins>
      <w:r w:rsidR="00331472">
        <w:t>details</w:t>
      </w:r>
      <w:ins w:id="855" w:author="Laura Hammet" w:date="2021-02-24T14:42:00Z">
        <w:r w:rsidR="006A0D24">
          <w:t>.</w:t>
        </w:r>
      </w:ins>
      <w:del w:id="856" w:author="Laura Hammet" w:date="2021-02-24T14:42:00Z">
        <w:r w:rsidR="00331472" w:rsidDel="006A0D24">
          <w:delText xml:space="preserve"> such as</w:delText>
        </w:r>
        <w:r w:rsidRPr="00E15B85" w:rsidDel="006A0D24">
          <w:delText>:</w:delText>
        </w:r>
      </w:del>
      <w:r w:rsidRPr="00E15B85">
        <w:t xml:space="preserve"> </w:t>
      </w:r>
    </w:p>
    <w:p w14:paraId="06EDF615" w14:textId="057AC864" w:rsidR="006D7CFC" w:rsidRPr="00E15B85" w:rsidRDefault="006D7CFC" w:rsidP="006D7CFC">
      <w:pPr>
        <w:pStyle w:val="ListParagraph"/>
        <w:numPr>
          <w:ilvl w:val="0"/>
          <w:numId w:val="50"/>
        </w:numPr>
      </w:pPr>
      <w:r w:rsidRPr="00E15B85">
        <w:t>The user identification</w:t>
      </w:r>
      <w:ins w:id="857" w:author="Laura Hammet" w:date="2021-02-24T14:43:00Z">
        <w:r w:rsidR="006A0D24">
          <w:t>.</w:t>
        </w:r>
      </w:ins>
      <w:del w:id="858" w:author="Laura Hammet" w:date="2021-02-24T14:43:00Z">
        <w:r w:rsidRPr="00E15B85" w:rsidDel="006A0D24">
          <w:delText xml:space="preserve"> </w:delText>
        </w:r>
      </w:del>
    </w:p>
    <w:p w14:paraId="72062678" w14:textId="386C0C3A" w:rsidR="006D7CFC" w:rsidRPr="00E15B85" w:rsidRDefault="006D7CFC" w:rsidP="006D7CFC">
      <w:pPr>
        <w:pStyle w:val="ListParagraph"/>
        <w:numPr>
          <w:ilvl w:val="0"/>
          <w:numId w:val="50"/>
        </w:numPr>
      </w:pPr>
      <w:r w:rsidRPr="00E15B85">
        <w:t xml:space="preserve">The date and time </w:t>
      </w:r>
      <w:del w:id="859" w:author="Laura Hammet" w:date="2021-02-24T14:43:00Z">
        <w:r w:rsidRPr="00E15B85" w:rsidDel="006A0D24">
          <w:delText xml:space="preserve">that </w:delText>
        </w:r>
      </w:del>
      <w:r w:rsidRPr="00E15B85">
        <w:t>the change was performed</w:t>
      </w:r>
      <w:ins w:id="860" w:author="Laura Hammet" w:date="2021-02-24T14:43:00Z">
        <w:r w:rsidR="006A0D24">
          <w:t>.</w:t>
        </w:r>
      </w:ins>
    </w:p>
    <w:p w14:paraId="70FEB530" w14:textId="223B3236" w:rsidR="006D7CFC" w:rsidRPr="00E15B85" w:rsidRDefault="006D7CFC" w:rsidP="006D7CFC">
      <w:pPr>
        <w:pStyle w:val="ListParagraph"/>
        <w:numPr>
          <w:ilvl w:val="0"/>
          <w:numId w:val="50"/>
        </w:numPr>
      </w:pPr>
      <w:r w:rsidRPr="00E15B85">
        <w:t>The consent topic that was changed (</w:t>
      </w:r>
      <w:del w:id="861" w:author="Laura Hammet" w:date="2021-02-24T14:43:00Z">
        <w:r w:rsidRPr="00E15B85" w:rsidDel="006A0D24">
          <w:delText>for example –</w:delText>
        </w:r>
      </w:del>
      <w:ins w:id="862" w:author="Laura Hammet" w:date="2021-02-24T14:46:00Z">
        <w:r w:rsidR="006A0D24">
          <w:t>e</w:t>
        </w:r>
      </w:ins>
      <w:ins w:id="863" w:author="Laura Hammet" w:date="2021-02-24T14:43:00Z">
        <w:r w:rsidR="006A0D24">
          <w:t>xample:</w:t>
        </w:r>
      </w:ins>
      <w:ins w:id="864" w:author="Laura Hammet" w:date="2021-02-24T14:46:00Z">
        <w:r w:rsidR="006A0D24">
          <w:t xml:space="preserve"> c</w:t>
        </w:r>
      </w:ins>
      <w:del w:id="865" w:author="Laura Hammet" w:date="2021-02-24T14:46:00Z">
        <w:r w:rsidRPr="00E15B85" w:rsidDel="006A0D24">
          <w:delText xml:space="preserve"> </w:delText>
        </w:r>
      </w:del>
      <w:del w:id="866" w:author="Laura Hammet" w:date="2021-02-24T14:43:00Z">
        <w:r w:rsidRPr="00E15B85" w:rsidDel="006A0D24">
          <w:delText>c</w:delText>
        </w:r>
      </w:del>
      <w:r w:rsidRPr="00E15B85">
        <w:t xml:space="preserve">onsent to </w:t>
      </w:r>
      <w:ins w:id="867" w:author="Laura Hammet" w:date="2021-02-24T14:44:00Z">
        <w:r w:rsidR="006A0D24">
          <w:t xml:space="preserve">participating in a </w:t>
        </w:r>
      </w:ins>
      <w:del w:id="868" w:author="Laura Hammet" w:date="2021-02-24T14:44:00Z">
        <w:r w:rsidRPr="00E15B85" w:rsidDel="006A0D24">
          <w:delText xml:space="preserve">be a target of </w:delText>
        </w:r>
      </w:del>
      <w:r w:rsidRPr="00E15B85">
        <w:t>marketing campaign</w:t>
      </w:r>
      <w:ins w:id="869" w:author="Laura Hammet" w:date="2021-02-24T14:43:00Z">
        <w:r w:rsidR="006A0D24">
          <w:t>.</w:t>
        </w:r>
      </w:ins>
      <w:r w:rsidRPr="00E15B85">
        <w:t>)</w:t>
      </w:r>
    </w:p>
    <w:p w14:paraId="7679EC58" w14:textId="30D02651" w:rsidR="006D7CFC" w:rsidRPr="00E15B85" w:rsidRDefault="006D7CFC" w:rsidP="006D7CFC">
      <w:pPr>
        <w:pStyle w:val="ListParagraph"/>
        <w:numPr>
          <w:ilvl w:val="0"/>
          <w:numId w:val="50"/>
        </w:numPr>
      </w:pPr>
      <w:r w:rsidRPr="00E15B85">
        <w:t xml:space="preserve">The </w:t>
      </w:r>
      <w:ins w:id="870" w:author="Laura Hammet" w:date="2021-02-24T14:46:00Z">
        <w:r w:rsidR="006A0D24">
          <w:t xml:space="preserve">user </w:t>
        </w:r>
      </w:ins>
      <w:r w:rsidRPr="00E15B85">
        <w:t>response t</w:t>
      </w:r>
      <w:ins w:id="871" w:author="Laura Hammet" w:date="2021-02-24T14:47:00Z">
        <w:r w:rsidR="006A0D24">
          <w:t xml:space="preserve">o </w:t>
        </w:r>
      </w:ins>
      <w:del w:id="872" w:author="Laura Hammet" w:date="2021-02-24T14:47:00Z">
        <w:r w:rsidRPr="00E15B85" w:rsidDel="006A0D24">
          <w:delText xml:space="preserve">hat </w:delText>
        </w:r>
      </w:del>
      <w:r w:rsidRPr="00E15B85">
        <w:t xml:space="preserve">the </w:t>
      </w:r>
      <w:del w:id="873" w:author="Laura Hammet" w:date="2021-02-24T14:46:00Z">
        <w:r w:rsidRPr="00E15B85" w:rsidDel="006A0D24">
          <w:delText xml:space="preserve">user gave for this </w:delText>
        </w:r>
      </w:del>
      <w:r w:rsidRPr="00E15B85">
        <w:t>consent topic</w:t>
      </w:r>
      <w:del w:id="874" w:author="Laura Hammet" w:date="2021-02-24T14:47:00Z">
        <w:r w:rsidRPr="00E15B85" w:rsidDel="006A0D24">
          <w:delText>:</w:delText>
        </w:r>
      </w:del>
      <w:r w:rsidRPr="00E15B85">
        <w:t xml:space="preserve"> </w:t>
      </w:r>
      <w:ins w:id="875" w:author="Laura Hammet" w:date="2021-02-24T14:47:00Z">
        <w:r w:rsidR="006A0D24">
          <w:t xml:space="preserve">(example: </w:t>
        </w:r>
      </w:ins>
      <w:r w:rsidRPr="00E15B85">
        <w:t>opt-in or opt-out.</w:t>
      </w:r>
      <w:ins w:id="876" w:author="Laura Hammet" w:date="2021-02-24T14:47:00Z">
        <w:r w:rsidR="006A0D24">
          <w:t>)</w:t>
        </w:r>
      </w:ins>
      <w:del w:id="877" w:author="Laura Hammet" w:date="2021-02-24T14:47:00Z">
        <w:r w:rsidRPr="00E15B85" w:rsidDel="006A0D24">
          <w:delText xml:space="preserve"> </w:delText>
        </w:r>
      </w:del>
    </w:p>
    <w:p w14:paraId="3E6CDA30" w14:textId="42EBEA9B" w:rsidR="006D7CFC" w:rsidRPr="00E15B85" w:rsidRDefault="006D7CFC" w:rsidP="006D7CFC">
      <w:r w:rsidRPr="00E15B85">
        <w:t xml:space="preserve">When a user accesses the </w:t>
      </w:r>
      <w:ins w:id="878" w:author="Laura Hammet" w:date="2021-02-24T14:47:00Z">
        <w:r w:rsidR="00684851">
          <w:t>C</w:t>
        </w:r>
      </w:ins>
      <w:del w:id="879" w:author="Laura Hammet" w:date="2021-02-24T14:47:00Z">
        <w:r w:rsidRPr="00E15B85" w:rsidDel="00684851">
          <w:delText>c</w:delText>
        </w:r>
      </w:del>
      <w:r w:rsidRPr="00E15B85">
        <w:t xml:space="preserve">onsent </w:t>
      </w:r>
      <w:ins w:id="880" w:author="Laura Hammet" w:date="2021-02-24T14:47:00Z">
        <w:r w:rsidR="00684851">
          <w:t>M</w:t>
        </w:r>
      </w:ins>
      <w:del w:id="881" w:author="Laura Hammet" w:date="2021-02-24T14:47:00Z">
        <w:r w:rsidRPr="00E15B85" w:rsidDel="00684851">
          <w:delText>m</w:delText>
        </w:r>
      </w:del>
      <w:r w:rsidRPr="00E15B85">
        <w:t xml:space="preserve">anagement </w:t>
      </w:r>
      <w:ins w:id="882" w:author="Laura Hammet" w:date="2021-02-24T14:47:00Z">
        <w:r w:rsidR="00684851">
          <w:t>W</w:t>
        </w:r>
      </w:ins>
      <w:del w:id="883" w:author="Laura Hammet" w:date="2021-02-24T14:47:00Z">
        <w:r w:rsidRPr="00E15B85" w:rsidDel="00684851">
          <w:delText>w</w:delText>
        </w:r>
      </w:del>
      <w:r w:rsidRPr="00E15B85">
        <w:t xml:space="preserve">eb page, the current consent preference and history of changes are available for the user’s review. The information </w:t>
      </w:r>
      <w:del w:id="884" w:author="Laura Hammet" w:date="2021-02-24T14:48:00Z">
        <w:r w:rsidRPr="00E15B85" w:rsidDel="003672ED">
          <w:delText xml:space="preserve">that is </w:delText>
        </w:r>
      </w:del>
      <w:r w:rsidRPr="00E15B85">
        <w:t xml:space="preserve">presented to the user is obtained by calling a built-in Consent </w:t>
      </w:r>
      <w:ins w:id="885" w:author="Laura Hammet" w:date="2021-02-24T14:53:00Z">
        <w:r w:rsidR="003672ED">
          <w:t>M</w:t>
        </w:r>
      </w:ins>
      <w:del w:id="886" w:author="Laura Hammet" w:date="2021-02-24T14:53:00Z">
        <w:r w:rsidRPr="00E15B85" w:rsidDel="003672ED">
          <w:delText>m</w:delText>
        </w:r>
      </w:del>
      <w:r w:rsidRPr="00E15B85">
        <w:t xml:space="preserve">anagement API. This same API can be </w:t>
      </w:r>
      <w:del w:id="887" w:author="Laura Hammet" w:date="2021-02-24T14:53:00Z">
        <w:r w:rsidRPr="00E15B85" w:rsidDel="003672ED">
          <w:delText xml:space="preserve">used in the integration </w:delText>
        </w:r>
      </w:del>
      <w:ins w:id="888" w:author="Laura Hammet" w:date="2021-02-24T14:53:00Z">
        <w:r w:rsidR="003672ED">
          <w:t xml:space="preserve">integrated </w:t>
        </w:r>
      </w:ins>
      <w:r w:rsidRPr="00E15B85">
        <w:t xml:space="preserve">with </w:t>
      </w:r>
      <w:r>
        <w:t xml:space="preserve">the </w:t>
      </w:r>
      <w:r w:rsidR="00195F41">
        <w:t xml:space="preserve">company’s </w:t>
      </w:r>
      <w:r w:rsidRPr="00E15B85">
        <w:t xml:space="preserve">mobile </w:t>
      </w:r>
      <w:ins w:id="889" w:author="Laura Hammet" w:date="2021-02-24T14:52:00Z">
        <w:r w:rsidR="003672ED">
          <w:t>a</w:t>
        </w:r>
      </w:ins>
      <w:del w:id="890" w:author="Laura Hammet" w:date="2021-02-24T14:52:00Z">
        <w:r w:rsidRPr="00E15B85" w:rsidDel="003672ED">
          <w:delText>A</w:delText>
        </w:r>
      </w:del>
      <w:r w:rsidRPr="00E15B85">
        <w:t xml:space="preserve">pp, </w:t>
      </w:r>
      <w:del w:id="891" w:author="Laura Hammet" w:date="2021-02-24T14:53:00Z">
        <w:r w:rsidRPr="00E15B85" w:rsidDel="003672ED">
          <w:delText xml:space="preserve">so </w:delText>
        </w:r>
      </w:del>
      <w:ins w:id="892" w:author="Laura Hammet" w:date="2021-02-24T14:53:00Z">
        <w:r w:rsidR="003672ED">
          <w:t>and</w:t>
        </w:r>
        <w:r w:rsidR="003672ED" w:rsidRPr="00E15B85">
          <w:t xml:space="preserve"> </w:t>
        </w:r>
      </w:ins>
      <w:r w:rsidRPr="00E15B85">
        <w:t xml:space="preserve">that the same data is presented in both the app and the </w:t>
      </w:r>
      <w:ins w:id="893" w:author="Laura Hammet" w:date="2021-02-24T14:53:00Z">
        <w:r w:rsidR="003672ED">
          <w:t>W</w:t>
        </w:r>
      </w:ins>
      <w:del w:id="894" w:author="Laura Hammet" w:date="2021-02-24T14:53:00Z">
        <w:r w:rsidRPr="00E15B85" w:rsidDel="003672ED">
          <w:delText>w</w:delText>
        </w:r>
      </w:del>
      <w:r w:rsidRPr="00E15B85">
        <w:t xml:space="preserve">eb portal.  </w:t>
      </w:r>
    </w:p>
    <w:p w14:paraId="724EFA14" w14:textId="71587EFA" w:rsidR="006D7CFC" w:rsidRDefault="006D7CFC" w:rsidP="006D7CFC">
      <w:pPr>
        <w:pStyle w:val="Heading2"/>
      </w:pPr>
      <w:bookmarkStart w:id="895" w:name="_Consent_Data_Ingestion"/>
      <w:bookmarkStart w:id="896" w:name="_Toc62218623"/>
      <w:bookmarkStart w:id="897" w:name="_Toc62506098"/>
      <w:bookmarkStart w:id="898" w:name="_Toc63155283"/>
      <w:bookmarkStart w:id="899" w:name="_Toc63415306"/>
      <w:bookmarkEnd w:id="895"/>
      <w:r>
        <w:t xml:space="preserve">Consent Data Ingestion </w:t>
      </w:r>
      <w:ins w:id="900" w:author="Laura Hammet" w:date="2021-02-24T14:56:00Z">
        <w:r w:rsidR="003672ED">
          <w:t>t</w:t>
        </w:r>
      </w:ins>
      <w:del w:id="901" w:author="Laura Hammet" w:date="2021-02-24T14:54:00Z">
        <w:r w:rsidDel="003672ED">
          <w:delText>t</w:delText>
        </w:r>
      </w:del>
      <w:r>
        <w:t>o/</w:t>
      </w:r>
      <w:ins w:id="902" w:author="Laura Hammet" w:date="2021-02-24T14:56:00Z">
        <w:r w:rsidR="003672ED">
          <w:t>f</w:t>
        </w:r>
      </w:ins>
      <w:del w:id="903" w:author="Laura Hammet" w:date="2021-02-24T14:54:00Z">
        <w:r w:rsidDel="003672ED">
          <w:delText>f</w:delText>
        </w:r>
      </w:del>
      <w:r>
        <w:t xml:space="preserve">rom </w:t>
      </w:r>
      <w:ins w:id="904" w:author="Laura Hammet" w:date="2021-02-24T14:54:00Z">
        <w:r w:rsidR="003672ED">
          <w:t>O</w:t>
        </w:r>
      </w:ins>
      <w:del w:id="905" w:author="Laura Hammet" w:date="2021-02-24T14:54:00Z">
        <w:r w:rsidDel="003672ED">
          <w:delText>o</w:delText>
        </w:r>
      </w:del>
      <w:r>
        <w:t xml:space="preserve">ther </w:t>
      </w:r>
      <w:ins w:id="906" w:author="Laura Hammet" w:date="2021-02-24T14:54:00Z">
        <w:r w:rsidR="003672ED">
          <w:t>S</w:t>
        </w:r>
      </w:ins>
      <w:del w:id="907" w:author="Laura Hammet" w:date="2021-02-24T14:54:00Z">
        <w:r w:rsidDel="003672ED">
          <w:delText>s</w:delText>
        </w:r>
      </w:del>
      <w:r>
        <w:t>ystems</w:t>
      </w:r>
      <w:bookmarkEnd w:id="896"/>
      <w:bookmarkEnd w:id="897"/>
      <w:bookmarkEnd w:id="898"/>
      <w:bookmarkEnd w:id="899"/>
    </w:p>
    <w:p w14:paraId="5ADCBB37" w14:textId="7E324057" w:rsidR="006D7CFC" w:rsidRPr="00E15B85" w:rsidRDefault="006D7CFC" w:rsidP="006D7CFC">
      <w:bookmarkStart w:id="908" w:name="_Hlk65071368"/>
      <w:r w:rsidRPr="00E15B85">
        <w:t xml:space="preserve">The configurable integration and ingestion capabilities of K2View’s platform provide a strong and flexible mechanism for </w:t>
      </w:r>
      <w:del w:id="909" w:author="Laura Hammet" w:date="2021-02-24T15:00:00Z">
        <w:r w:rsidRPr="00E15B85" w:rsidDel="0034330F">
          <w:delText xml:space="preserve">the ingestion of </w:delText>
        </w:r>
      </w:del>
      <w:r w:rsidRPr="00E15B85">
        <w:t xml:space="preserve">consent data </w:t>
      </w:r>
      <w:ins w:id="910" w:author="Laura Hammet" w:date="2021-02-24T15:00:00Z">
        <w:r w:rsidR="0034330F">
          <w:t xml:space="preserve">ingestion </w:t>
        </w:r>
      </w:ins>
      <w:r w:rsidRPr="00E15B85">
        <w:t>to other systems</w:t>
      </w:r>
      <w:ins w:id="911" w:author="Laura Hammet" w:date="2021-02-24T15:02:00Z">
        <w:r w:rsidR="0034330F">
          <w:t>,</w:t>
        </w:r>
      </w:ins>
      <w:ins w:id="912" w:author="Laura Hammet" w:date="2021-02-24T15:01:00Z">
        <w:r w:rsidR="0034330F">
          <w:t xml:space="preserve"> both</w:t>
        </w:r>
      </w:ins>
      <w:del w:id="913" w:author="Laura Hammet" w:date="2021-02-24T15:01:00Z">
        <w:r w:rsidRPr="00E15B85" w:rsidDel="0034330F">
          <w:delText>,</w:delText>
        </w:r>
      </w:del>
      <w:r w:rsidRPr="00E15B85">
        <w:t xml:space="preserve"> </w:t>
      </w:r>
      <w:del w:id="914" w:author="Laura Hammet" w:date="2021-02-24T15:01:00Z">
        <w:r w:rsidRPr="00E15B85" w:rsidDel="0034330F">
          <w:delText xml:space="preserve">be it within </w:delText>
        </w:r>
      </w:del>
      <w:ins w:id="915" w:author="Laura Hammet" w:date="2021-02-24T15:01:00Z">
        <w:r w:rsidR="0034330F">
          <w:t xml:space="preserve">inside </w:t>
        </w:r>
      </w:ins>
      <w:del w:id="916" w:author="Laura Hammet" w:date="2021-02-24T15:01:00Z">
        <w:r w:rsidRPr="00E15B85" w:rsidDel="0034330F">
          <w:delText xml:space="preserve">or </w:delText>
        </w:r>
      </w:del>
      <w:ins w:id="917" w:author="Laura Hammet" w:date="2021-02-24T15:01:00Z">
        <w:r w:rsidR="0034330F">
          <w:t>and</w:t>
        </w:r>
        <w:r w:rsidR="0034330F" w:rsidRPr="00E15B85">
          <w:t xml:space="preserve"> </w:t>
        </w:r>
      </w:ins>
      <w:r w:rsidRPr="00E15B85">
        <w:t xml:space="preserve">outside the corporate systems. </w:t>
      </w:r>
    </w:p>
    <w:bookmarkEnd w:id="908"/>
    <w:p w14:paraId="610700D3" w14:textId="09C966F1" w:rsidR="006D7CFC" w:rsidRDefault="006D7CFC" w:rsidP="006D7CFC">
      <w:del w:id="918" w:author="Laura Hammet" w:date="2021-02-24T15:03:00Z">
        <w:r w:rsidDel="0034330F">
          <w:lastRenderedPageBreak/>
          <w:delText xml:space="preserve">Furthermore, </w:delText>
        </w:r>
      </w:del>
      <w:r>
        <w:t xml:space="preserve">K2View’s DPM is built on the </w:t>
      </w:r>
      <w:ins w:id="919" w:author="Laura Hammet" w:date="2021-02-24T15:04:00Z">
        <w:r w:rsidR="00B90DBF">
          <w:t>f</w:t>
        </w:r>
      </w:ins>
      <w:del w:id="920" w:author="Laura Hammet" w:date="2021-02-24T15:04:00Z">
        <w:r w:rsidDel="00B90DBF">
          <w:delText>F</w:delText>
        </w:r>
      </w:del>
      <w:r>
        <w:t>abric customer data hub platform</w:t>
      </w:r>
      <w:del w:id="921" w:author="Laura Hammet" w:date="2021-02-24T15:08:00Z">
        <w:r w:rsidDel="00936B19">
          <w:delText xml:space="preserve">. </w:delText>
        </w:r>
      </w:del>
      <w:del w:id="922" w:author="Laura Hammet" w:date="2021-02-24T15:04:00Z">
        <w:r w:rsidDel="00B90DBF">
          <w:delText>This means that the</w:delText>
        </w:r>
      </w:del>
      <w:ins w:id="923" w:author="Laura Hammet" w:date="2021-02-24T15:08:00Z">
        <w:r w:rsidR="00936B19">
          <w:t>; therefore,</w:t>
        </w:r>
      </w:ins>
      <w:r>
        <w:t xml:space="preserve"> data ingested from any other system is not limited to consent</w:t>
      </w:r>
      <w:ins w:id="924" w:author="Laura Hammet" w:date="2021-02-24T15:04:00Z">
        <w:r w:rsidR="00B90DBF">
          <w:t>-</w:t>
        </w:r>
      </w:ins>
      <w:del w:id="925" w:author="Laura Hammet" w:date="2021-02-24T15:04:00Z">
        <w:r w:rsidDel="00B90DBF">
          <w:delText xml:space="preserve"> </w:delText>
        </w:r>
      </w:del>
      <w:r>
        <w:t>related data</w:t>
      </w:r>
      <w:del w:id="926" w:author="Laura Hammet" w:date="2021-02-24T15:04:00Z">
        <w:r w:rsidDel="00B90DBF">
          <w:delText xml:space="preserve"> but</w:delText>
        </w:r>
      </w:del>
      <w:ins w:id="927" w:author="Laura Hammet" w:date="2021-02-24T15:07:00Z">
        <w:r w:rsidR="00B90DBF">
          <w:t xml:space="preserve">. It </w:t>
        </w:r>
      </w:ins>
      <w:del w:id="928" w:author="Laura Hammet" w:date="2021-02-24T15:07:00Z">
        <w:r w:rsidDel="00B90DBF">
          <w:delText xml:space="preserve"> </w:delText>
        </w:r>
      </w:del>
      <w:r>
        <w:t>can be enriched with any information related to the customer</w:t>
      </w:r>
      <w:ins w:id="929" w:author="Laura Hammet" w:date="2021-02-24T15:09:00Z">
        <w:r w:rsidR="00936B19">
          <w:t>/</w:t>
        </w:r>
      </w:ins>
      <w:del w:id="930" w:author="Laura Hammet" w:date="2021-02-24T15:09:00Z">
        <w:r w:rsidDel="00936B19">
          <w:delText xml:space="preserve"> or </w:delText>
        </w:r>
      </w:del>
      <w:r>
        <w:t xml:space="preserve">user </w:t>
      </w:r>
      <w:del w:id="931" w:author="Laura Hammet" w:date="2021-02-24T15:08:00Z">
        <w:r w:rsidDel="00936B19">
          <w:delText xml:space="preserve">coming </w:delText>
        </w:r>
      </w:del>
      <w:r>
        <w:t xml:space="preserve">from any system </w:t>
      </w:r>
      <w:ins w:id="932" w:author="Laura Hammet" w:date="2021-02-24T15:08:00Z">
        <w:r w:rsidR="00936B19">
          <w:t>with</w:t>
        </w:r>
      </w:ins>
      <w:r>
        <w:t xml:space="preserve">in the organization.  </w:t>
      </w:r>
      <w:del w:id="933" w:author="Laura Hammet" w:date="2021-02-24T15:10:00Z">
        <w:r w:rsidDel="00936B19">
          <w:delText xml:space="preserve">It </w:delText>
        </w:r>
      </w:del>
      <w:ins w:id="934" w:author="Laura Hammet" w:date="2021-02-24T15:10:00Z">
        <w:r w:rsidR="00936B19">
          <w:t>The platform</w:t>
        </w:r>
        <w:r w:rsidR="00936B19">
          <w:t xml:space="preserve"> </w:t>
        </w:r>
      </w:ins>
      <w:r>
        <w:t>also provides the ability to define any additional condition when deciding what population should be ingested to each system.</w:t>
      </w:r>
      <w:del w:id="935" w:author="Laura Hammet" w:date="2021-02-24T15:11:00Z">
        <w:r w:rsidDel="00936B19">
          <w:delText xml:space="preserve"> </w:delText>
        </w:r>
      </w:del>
    </w:p>
    <w:p w14:paraId="64B7824E" w14:textId="715C7DFB" w:rsidR="006D7CFC" w:rsidRPr="00E15B85" w:rsidRDefault="004D6734" w:rsidP="006D7CFC">
      <w:ins w:id="936" w:author="Laura Hammet" w:date="2021-02-24T15:22:00Z">
        <w:r>
          <w:t xml:space="preserve">The </w:t>
        </w:r>
      </w:ins>
      <w:r w:rsidR="006D7CFC" w:rsidRPr="00E15B85">
        <w:t>K2View</w:t>
      </w:r>
      <w:del w:id="937" w:author="Laura Hammet" w:date="2021-02-24T15:22:00Z">
        <w:r w:rsidR="006D7CFC" w:rsidRPr="00E15B85" w:rsidDel="004D6734">
          <w:delText>’s</w:delText>
        </w:r>
      </w:del>
      <w:r w:rsidR="006D7CFC" w:rsidRPr="00E15B85">
        <w:t xml:space="preserve"> platform</w:t>
      </w:r>
      <w:ins w:id="938" w:author="Laura Hammet" w:date="2021-02-24T15:23:00Z">
        <w:r>
          <w:t xml:space="preserve"> powering </w:t>
        </w:r>
      </w:ins>
      <w:del w:id="939" w:author="Laura Hammet" w:date="2021-02-24T15:23:00Z">
        <w:r w:rsidR="006D7CFC" w:rsidRPr="00E15B85" w:rsidDel="004D6734">
          <w:delText xml:space="preserve"> built-in capabilities powering </w:delText>
        </w:r>
      </w:del>
      <w:r w:rsidR="006D7CFC" w:rsidRPr="00E15B85">
        <w:t>the DPM functionality include</w:t>
      </w:r>
      <w:ins w:id="940" w:author="Laura Hammet" w:date="2021-02-24T15:23:00Z">
        <w:r>
          <w:t>s the following built-in capabilities.</w:t>
        </w:r>
      </w:ins>
      <w:del w:id="941" w:author="Laura Hammet" w:date="2021-02-24T15:23:00Z">
        <w:r w:rsidR="006D7CFC" w:rsidRPr="00E15B85" w:rsidDel="004D6734">
          <w:delText>:</w:delText>
        </w:r>
      </w:del>
    </w:p>
    <w:p w14:paraId="6F0EDA80" w14:textId="4A7A5D08" w:rsidR="006D7CFC" w:rsidRPr="00E15B85" w:rsidRDefault="004D6734" w:rsidP="006D7CFC">
      <w:pPr>
        <w:pStyle w:val="ListParagraph"/>
        <w:numPr>
          <w:ilvl w:val="0"/>
          <w:numId w:val="48"/>
        </w:numPr>
      </w:pPr>
      <w:ins w:id="942" w:author="Laura Hammet" w:date="2021-02-24T15:24:00Z">
        <w:r>
          <w:t>A c</w:t>
        </w:r>
      </w:ins>
      <w:del w:id="943" w:author="Laura Hammet" w:date="2021-02-24T15:24:00Z">
        <w:r w:rsidR="006D7CFC" w:rsidRPr="00E15B85" w:rsidDel="004D6734">
          <w:delText>C</w:delText>
        </w:r>
      </w:del>
      <w:r w:rsidR="006D7CFC" w:rsidRPr="00E15B85">
        <w:t>onfigurable connectivity layer</w:t>
      </w:r>
      <w:del w:id="944" w:author="Laura Hammet" w:date="2021-02-24T15:24:00Z">
        <w:r w:rsidR="006D7CFC" w:rsidRPr="00E15B85" w:rsidDel="004D6734">
          <w:delText xml:space="preserve">, </w:delText>
        </w:r>
        <w:r w:rsidR="006D7CFC" w:rsidDel="004D6734">
          <w:delText>enabling</w:delText>
        </w:r>
      </w:del>
      <w:ins w:id="945" w:author="Laura Hammet" w:date="2021-02-24T15:24:00Z">
        <w:r>
          <w:t xml:space="preserve"> that enables</w:t>
        </w:r>
      </w:ins>
      <w:r w:rsidR="006D7CFC">
        <w:t xml:space="preserve"> connectivity to </w:t>
      </w:r>
      <w:proofErr w:type="gramStart"/>
      <w:r w:rsidR="006D7CFC">
        <w:t>the</w:t>
      </w:r>
      <w:r w:rsidR="006D7CFC" w:rsidRPr="00E15B85">
        <w:t xml:space="preserve"> majority of</w:t>
      </w:r>
      <w:proofErr w:type="gramEnd"/>
      <w:r w:rsidR="006D7CFC" w:rsidRPr="00E15B85">
        <w:t xml:space="preserve"> systems without the need to code.</w:t>
      </w:r>
    </w:p>
    <w:p w14:paraId="27E15D7B" w14:textId="5842DC95" w:rsidR="006D7CFC" w:rsidRPr="00E15B85" w:rsidRDefault="006D7CFC" w:rsidP="006D7CFC">
      <w:pPr>
        <w:pStyle w:val="ListParagraph"/>
        <w:numPr>
          <w:ilvl w:val="0"/>
          <w:numId w:val="48"/>
        </w:numPr>
      </w:pPr>
      <w:del w:id="946" w:author="Laura Hammet" w:date="2021-02-24T15:34:00Z">
        <w:r w:rsidRPr="00E15B85" w:rsidDel="00331186">
          <w:delText xml:space="preserve">Versatile </w:delText>
        </w:r>
      </w:del>
      <w:ins w:id="947" w:author="Laura Hammet" w:date="2021-02-24T15:35:00Z">
        <w:r w:rsidR="00331186">
          <w:t>Versatile i</w:t>
        </w:r>
      </w:ins>
      <w:del w:id="948" w:author="Laura Hammet" w:date="2021-02-24T15:34:00Z">
        <w:r w:rsidRPr="00E15B85" w:rsidDel="00331186">
          <w:delText>i</w:delText>
        </w:r>
      </w:del>
      <w:r w:rsidRPr="00E15B85">
        <w:t>ntegration methods</w:t>
      </w:r>
      <w:ins w:id="949" w:author="Laura Hammet" w:date="2021-02-24T15:35:00Z">
        <w:r w:rsidR="00331186">
          <w:t xml:space="preserve"> tha</w:t>
        </w:r>
      </w:ins>
      <w:ins w:id="950" w:author="Laura Hammet" w:date="2021-02-24T15:36:00Z">
        <w:r w:rsidR="00331186">
          <w:t>t include</w:t>
        </w:r>
      </w:ins>
      <w:del w:id="951" w:author="Laura Hammet" w:date="2021-02-24T15:25:00Z">
        <w:r w:rsidRPr="00E15B85" w:rsidDel="004D6734">
          <w:delText xml:space="preserve">, </w:delText>
        </w:r>
      </w:del>
      <w:del w:id="952" w:author="Laura Hammet" w:date="2021-02-24T15:35:00Z">
        <w:r w:rsidRPr="00E15B85" w:rsidDel="00331186">
          <w:delText>includ</w:delText>
        </w:r>
      </w:del>
      <w:del w:id="953" w:author="Laura Hammet" w:date="2021-02-24T15:25:00Z">
        <w:r w:rsidRPr="00E15B85" w:rsidDel="004D6734">
          <w:delText>ing</w:delText>
        </w:r>
      </w:del>
      <w:r w:rsidRPr="00E15B85">
        <w:t xml:space="preserve"> files, streaming, publish/subscribe, message</w:t>
      </w:r>
      <w:del w:id="954" w:author="Laura Hammet" w:date="2021-02-24T15:25:00Z">
        <w:r w:rsidRPr="00E15B85" w:rsidDel="004D6734">
          <w:delText>s</w:delText>
        </w:r>
      </w:del>
      <w:r w:rsidRPr="00E15B85">
        <w:t xml:space="preserve"> queues, APIs, </w:t>
      </w:r>
      <w:ins w:id="955" w:author="Laura Hammet" w:date="2021-02-24T15:25:00Z">
        <w:r w:rsidR="004D6734">
          <w:t xml:space="preserve">and </w:t>
        </w:r>
      </w:ins>
      <w:r w:rsidRPr="00E15B85">
        <w:t>direct database injection</w:t>
      </w:r>
      <w:del w:id="956" w:author="Laura Hammet" w:date="2021-02-24T15:25:00Z">
        <w:r w:rsidRPr="00E15B85" w:rsidDel="004D6734">
          <w:delText xml:space="preserve"> or others</w:delText>
        </w:r>
      </w:del>
      <w:r w:rsidRPr="00E15B85">
        <w:t xml:space="preserve">. </w:t>
      </w:r>
    </w:p>
    <w:p w14:paraId="0BCC10A1" w14:textId="465574F3" w:rsidR="006D7CFC" w:rsidRPr="00E15B85" w:rsidRDefault="006D7CFC" w:rsidP="006D7CFC">
      <w:pPr>
        <w:pStyle w:val="ListParagraph"/>
        <w:numPr>
          <w:ilvl w:val="0"/>
          <w:numId w:val="48"/>
        </w:numPr>
      </w:pPr>
      <w:r w:rsidRPr="00E15B85">
        <w:t xml:space="preserve">Change Data Capture (CDC) that identifies changes made to </w:t>
      </w:r>
      <w:r>
        <w:t xml:space="preserve">a </w:t>
      </w:r>
      <w:r w:rsidRPr="00E15B85">
        <w:t>configurable list of fields</w:t>
      </w:r>
      <w:ins w:id="957" w:author="Laura Hammet" w:date="2021-02-24T15:26:00Z">
        <w:r w:rsidR="004D6734">
          <w:t>.</w:t>
        </w:r>
      </w:ins>
      <w:r w:rsidRPr="00E15B85">
        <w:t xml:space="preserve"> </w:t>
      </w:r>
      <w:del w:id="958" w:author="Laura Hammet" w:date="2021-02-24T15:28:00Z">
        <w:r w:rsidRPr="00E15B85" w:rsidDel="00331186">
          <w:delText xml:space="preserve">and </w:delText>
        </w:r>
      </w:del>
      <w:ins w:id="959" w:author="Laura Hammet" w:date="2021-02-24T15:28:00Z">
        <w:r w:rsidR="00331186">
          <w:t>It then</w:t>
        </w:r>
        <w:r w:rsidR="00331186" w:rsidRPr="00E15B85">
          <w:t xml:space="preserve"> </w:t>
        </w:r>
      </w:ins>
      <w:r w:rsidRPr="00E15B85">
        <w:t xml:space="preserve">publishes the change information </w:t>
      </w:r>
      <w:del w:id="960" w:author="Laura Hammet" w:date="2021-02-24T15:30:00Z">
        <w:r w:rsidRPr="00E15B85" w:rsidDel="00331186">
          <w:delText>so that</w:delText>
        </w:r>
      </w:del>
      <w:ins w:id="961" w:author="Laura Hammet" w:date="2021-02-24T15:30:00Z">
        <w:r w:rsidR="00331186">
          <w:t>to</w:t>
        </w:r>
      </w:ins>
      <w:ins w:id="962" w:author="Laura Hammet" w:date="2021-02-24T15:31:00Z">
        <w:r w:rsidR="00331186">
          <w:t xml:space="preserve"> inform</w:t>
        </w:r>
      </w:ins>
      <w:r w:rsidRPr="00E15B85">
        <w:t xml:space="preserve"> other applications </w:t>
      </w:r>
      <w:ins w:id="963" w:author="Laura Hammet" w:date="2021-02-24T15:31:00Z">
        <w:r w:rsidR="00331186">
          <w:t xml:space="preserve">about the changes </w:t>
        </w:r>
      </w:ins>
      <w:del w:id="964" w:author="Laura Hammet" w:date="2021-02-24T15:29:00Z">
        <w:r w:rsidRPr="00E15B85" w:rsidDel="00331186">
          <w:delText>that need to know</w:delText>
        </w:r>
      </w:del>
      <w:del w:id="965" w:author="Laura Hammet" w:date="2021-02-24T15:31:00Z">
        <w:r w:rsidRPr="00E15B85" w:rsidDel="00331186">
          <w:delText xml:space="preserve"> about such changes</w:delText>
        </w:r>
      </w:del>
      <w:ins w:id="966" w:author="Laura Hammet" w:date="2021-02-24T15:29:00Z">
        <w:r w:rsidR="00331186">
          <w:t>as necessary</w:t>
        </w:r>
      </w:ins>
      <w:del w:id="967" w:author="Laura Hammet" w:date="2021-02-24T15:28:00Z">
        <w:r w:rsidRPr="00E15B85" w:rsidDel="00331186">
          <w:delText xml:space="preserve"> are informed</w:delText>
        </w:r>
      </w:del>
      <w:r w:rsidRPr="00E15B85">
        <w:t>.</w:t>
      </w:r>
    </w:p>
    <w:p w14:paraId="2EA694E8" w14:textId="795ECD69" w:rsidR="006D7CFC" w:rsidRPr="00E15B85" w:rsidRDefault="00331186" w:rsidP="006D7CFC">
      <w:pPr>
        <w:pStyle w:val="ListParagraph"/>
        <w:numPr>
          <w:ilvl w:val="0"/>
          <w:numId w:val="48"/>
        </w:numPr>
      </w:pPr>
      <w:ins w:id="968" w:author="Laura Hammet" w:date="2021-02-24T15:33:00Z">
        <w:r>
          <w:t>The ability</w:t>
        </w:r>
      </w:ins>
      <w:del w:id="969" w:author="Laura Hammet" w:date="2021-02-24T15:33:00Z">
        <w:r w:rsidR="006D7CFC" w:rsidDel="00331186">
          <w:delText>Provides the ability</w:delText>
        </w:r>
      </w:del>
      <w:r w:rsidR="006D7CFC" w:rsidRPr="00E15B85">
        <w:t xml:space="preserve"> to query consent data using JDBC with SQL queries.</w:t>
      </w:r>
    </w:p>
    <w:p w14:paraId="47AB4666" w14:textId="540305A5" w:rsidR="006D7CFC" w:rsidRDefault="006D7CFC" w:rsidP="006D7CFC">
      <w:r w:rsidRPr="00E15B85">
        <w:t xml:space="preserve">Using these capabilities, full flexibility is provided to define how consent data are </w:t>
      </w:r>
      <w:del w:id="970" w:author="Laura Hammet" w:date="2021-02-24T15:36:00Z">
        <w:r w:rsidRPr="00E15B85" w:rsidDel="00331186">
          <w:delText xml:space="preserve">to be </w:delText>
        </w:r>
      </w:del>
      <w:r w:rsidRPr="00E15B85">
        <w:t xml:space="preserve">ingested </w:t>
      </w:r>
      <w:ins w:id="971" w:author="Laura Hammet" w:date="2021-02-24T15:37:00Z">
        <w:r w:rsidR="00331186">
          <w:t>in</w:t>
        </w:r>
      </w:ins>
      <w:r w:rsidRPr="00E15B85">
        <w:t>to other systems</w:t>
      </w:r>
      <w:ins w:id="972" w:author="Laura Hammet" w:date="2021-02-24T15:37:00Z">
        <w:r w:rsidR="00331186">
          <w:t xml:space="preserve"> (example: in</w:t>
        </w:r>
      </w:ins>
      <w:del w:id="973" w:author="Laura Hammet" w:date="2021-02-24T15:37:00Z">
        <w:r w:rsidRPr="00E15B85" w:rsidDel="00331186">
          <w:delText xml:space="preserve">, for example, </w:delText>
        </w:r>
      </w:del>
      <w:r w:rsidRPr="00E15B85">
        <w:t>to data lakes.</w:t>
      </w:r>
      <w:ins w:id="974" w:author="Laura Hammet" w:date="2021-02-24T15:41:00Z">
        <w:r w:rsidR="006E39D8">
          <w:t>)</w:t>
        </w:r>
      </w:ins>
      <w:r w:rsidRPr="00E15B85">
        <w:t xml:space="preserve">  The ingestion can be executed in multiple ways in accordance with the methods required by each system.</w:t>
      </w:r>
      <w:r>
        <w:t xml:space="preserve"> </w:t>
      </w:r>
    </w:p>
    <w:p w14:paraId="10B880CA" w14:textId="472808F8" w:rsidR="006D7CFC" w:rsidRPr="00E15B85" w:rsidRDefault="006E39D8" w:rsidP="006D7CFC">
      <w:ins w:id="975" w:author="Laura Hammet" w:date="2021-02-24T15:41:00Z">
        <w:r>
          <w:t>You can</w:t>
        </w:r>
      </w:ins>
      <w:ins w:id="976" w:author="Laura Hammet" w:date="2021-02-24T15:42:00Z">
        <w:r>
          <w:t xml:space="preserve"> also configure r</w:t>
        </w:r>
      </w:ins>
      <w:del w:id="977" w:author="Laura Hammet" w:date="2021-02-24T15:42:00Z">
        <w:r w:rsidR="006D7CFC" w:rsidRPr="00E15B85" w:rsidDel="006E39D8">
          <w:delText>R</w:delText>
        </w:r>
      </w:del>
      <w:r w:rsidR="006D7CFC" w:rsidRPr="00E15B85">
        <w:t xml:space="preserve">eplication of the consent preferences data to a separate repository for use </w:t>
      </w:r>
      <w:r w:rsidR="006D7CFC">
        <w:t>by</w:t>
      </w:r>
      <w:r w:rsidR="006D7CFC" w:rsidRPr="00E15B85">
        <w:t xml:space="preserve"> third parties</w:t>
      </w:r>
      <w:del w:id="978" w:author="Laura Hammet" w:date="2021-02-24T15:42:00Z">
        <w:r w:rsidR="006D7CFC" w:rsidRPr="00E15B85" w:rsidDel="006E39D8">
          <w:delText xml:space="preserve"> can be configured</w:delText>
        </w:r>
      </w:del>
      <w:r w:rsidR="006D7CFC" w:rsidRPr="00E15B85">
        <w:t>.</w:t>
      </w:r>
    </w:p>
    <w:p w14:paraId="11316EAC" w14:textId="1C2E50CF" w:rsidR="006D7CFC" w:rsidRPr="00E15B85" w:rsidRDefault="006D7CFC" w:rsidP="006D7CFC">
      <w:r>
        <w:t xml:space="preserve">The system provides full control </w:t>
      </w:r>
      <w:del w:id="979" w:author="Laura Hammet" w:date="2021-02-24T15:46:00Z">
        <w:r w:rsidDel="006E39D8">
          <w:delText>on the content of the data</w:delText>
        </w:r>
      </w:del>
      <w:ins w:id="980" w:author="Laura Hammet" w:date="2021-02-24T15:46:00Z">
        <w:r w:rsidR="006E39D8">
          <w:t>of the data content</w:t>
        </w:r>
      </w:ins>
      <w:r>
        <w:t xml:space="preserve"> </w:t>
      </w:r>
      <w:del w:id="981" w:author="Laura Hammet" w:date="2021-02-24T15:46:00Z">
        <w:r w:rsidDel="006E39D8">
          <w:delText xml:space="preserve">that is </w:delText>
        </w:r>
      </w:del>
      <w:r>
        <w:t>provided to other systems</w:t>
      </w:r>
      <w:ins w:id="982" w:author="Laura Hammet" w:date="2021-02-24T15:46:00Z">
        <w:r w:rsidR="006E39D8">
          <w:t>.</w:t>
        </w:r>
      </w:ins>
      <w:del w:id="983" w:author="Laura Hammet" w:date="2021-02-24T15:46:00Z">
        <w:r w:rsidDel="006E39D8">
          <w:delText>:</w:delText>
        </w:r>
      </w:del>
      <w:r>
        <w:t xml:space="preserve"> The information can be at the </w:t>
      </w:r>
      <w:del w:id="984" w:author="Laura Hammet" w:date="2021-02-24T15:53:00Z">
        <w:r w:rsidDel="00A23308">
          <w:delText xml:space="preserve">level of an </w:delText>
        </w:r>
      </w:del>
      <w:r>
        <w:t>individual subscriber</w:t>
      </w:r>
      <w:ins w:id="985" w:author="Laura Hammet" w:date="2021-02-24T15:53:00Z">
        <w:r w:rsidR="00A23308">
          <w:t xml:space="preserve"> level</w:t>
        </w:r>
      </w:ins>
      <w:r>
        <w:t xml:space="preserve">, cover full populations, </w:t>
      </w:r>
      <w:ins w:id="986" w:author="Laura Hammet" w:date="2021-02-24T15:52:00Z">
        <w:r w:rsidR="00A23308">
          <w:t xml:space="preserve">and </w:t>
        </w:r>
      </w:ins>
      <w:r>
        <w:t>extract subsets of customers or consent categories</w:t>
      </w:r>
      <w:ins w:id="987" w:author="Laura Hammet" w:date="2021-02-24T15:52:00Z">
        <w:r w:rsidR="00A23308">
          <w:t xml:space="preserve"> </w:t>
        </w:r>
      </w:ins>
      <w:del w:id="988" w:author="Laura Hammet" w:date="2021-02-24T15:52:00Z">
        <w:r w:rsidDel="00A23308">
          <w:delText xml:space="preserve">, </w:delText>
        </w:r>
      </w:del>
      <w:r>
        <w:t xml:space="preserve">depending on configurable criteria. </w:t>
      </w:r>
      <w:r w:rsidRPr="00E15B85">
        <w:t xml:space="preserve">Both detailed </w:t>
      </w:r>
      <w:r>
        <w:t>data</w:t>
      </w:r>
      <w:r w:rsidRPr="00E15B85">
        <w:t xml:space="preserve"> and summary </w:t>
      </w:r>
      <w:r>
        <w:t>information</w:t>
      </w:r>
      <w:r w:rsidRPr="00E15B85">
        <w:t xml:space="preserve"> can be obtained this way.</w:t>
      </w:r>
    </w:p>
    <w:p w14:paraId="306F732F" w14:textId="468468E1" w:rsidR="006D7CFC" w:rsidRDefault="006D7CFC" w:rsidP="006D7CFC">
      <w:r w:rsidRPr="00E15B85">
        <w:t xml:space="preserve">Using the built-in implementation layer, each project can </w:t>
      </w:r>
      <w:del w:id="989" w:author="Laura Hammet" w:date="2021-02-24T15:54:00Z">
        <w:r w:rsidRPr="00E15B85" w:rsidDel="00A23308">
          <w:delText xml:space="preserve">also </w:delText>
        </w:r>
      </w:del>
      <w:r w:rsidRPr="00E15B85">
        <w:t xml:space="preserve">include additional logic or filter criteria without </w:t>
      </w:r>
      <w:del w:id="990" w:author="Laura Hammet" w:date="2021-02-24T15:54:00Z">
        <w:r w:rsidRPr="00E15B85" w:rsidDel="00A23308">
          <w:delText>the need to change</w:delText>
        </w:r>
      </w:del>
      <w:ins w:id="991" w:author="Laura Hammet" w:date="2021-02-24T15:54:00Z">
        <w:r w:rsidR="00A23308">
          <w:t>changing</w:t>
        </w:r>
      </w:ins>
      <w:r w:rsidRPr="00E15B85">
        <w:t xml:space="preserve"> the product itself. </w:t>
      </w:r>
      <w:del w:id="992" w:author="Laura Hammet" w:date="2021-02-24T15:56:00Z">
        <w:r w:rsidRPr="00E15B85" w:rsidDel="00A23308">
          <w:delText xml:space="preserve">This </w:delText>
        </w:r>
      </w:del>
      <w:ins w:id="993" w:author="Laura Hammet" w:date="2021-02-24T15:56:00Z">
        <w:r w:rsidR="00A23308">
          <w:t>The information</w:t>
        </w:r>
        <w:r w:rsidR="00A23308" w:rsidRPr="00E15B85">
          <w:t xml:space="preserve"> </w:t>
        </w:r>
      </w:ins>
      <w:r w:rsidRPr="00E15B85">
        <w:t xml:space="preserve">can </w:t>
      </w:r>
      <w:del w:id="994" w:author="Laura Hammet" w:date="2021-02-24T15:56:00Z">
        <w:r w:rsidRPr="00E15B85" w:rsidDel="00A23308">
          <w:delText xml:space="preserve">be used for example </w:delText>
        </w:r>
        <w:r w:rsidDel="00A23308">
          <w:delText xml:space="preserve">to </w:delText>
        </w:r>
      </w:del>
      <w:r>
        <w:t>include</w:t>
      </w:r>
      <w:r w:rsidRPr="00E15B85">
        <w:t xml:space="preserve"> whitelists, blacklists</w:t>
      </w:r>
      <w:ins w:id="995" w:author="Laura Hammet" w:date="2021-02-24T15:54:00Z">
        <w:r w:rsidR="00A23308">
          <w:t>,</w:t>
        </w:r>
      </w:ins>
      <w:r w:rsidRPr="00E15B85">
        <w:t xml:space="preserve"> or other rules that depend on </w:t>
      </w:r>
      <w:ins w:id="996" w:author="Laura Hammet" w:date="2021-02-24T15:55:00Z">
        <w:r w:rsidR="00A23308">
          <w:t xml:space="preserve">a </w:t>
        </w:r>
      </w:ins>
      <w:r w:rsidRPr="00E15B85">
        <w:t>customer profile.</w:t>
      </w:r>
      <w:r>
        <w:t xml:space="preserve"> </w:t>
      </w:r>
      <w:r w:rsidRPr="00E15B85">
        <w:t>The access, extraction</w:t>
      </w:r>
      <w:ins w:id="997" w:author="Laura Hammet" w:date="2021-02-24T15:56:00Z">
        <w:r w:rsidR="00A23308">
          <w:t>,</w:t>
        </w:r>
      </w:ins>
      <w:r w:rsidRPr="00E15B85">
        <w:t xml:space="preserve"> or ingestion of this information to other systems follow</w:t>
      </w:r>
      <w:r>
        <w:t>s</w:t>
      </w:r>
      <w:r w:rsidRPr="00E15B85">
        <w:t xml:space="preserve"> the same range of options as the overall consent preference data, including APIs, batch</w:t>
      </w:r>
      <w:ins w:id="998" w:author="Laura Hammet" w:date="2021-02-24T15:57:00Z">
        <w:r w:rsidR="00A23308">
          <w:t>es</w:t>
        </w:r>
      </w:ins>
      <w:r w:rsidRPr="00E15B85">
        <w:t xml:space="preserve">, streaming, CDC, </w:t>
      </w:r>
      <w:ins w:id="999" w:author="Laura Hammet" w:date="2021-02-24T15:57:00Z">
        <w:r w:rsidR="00A23308">
          <w:t xml:space="preserve">and </w:t>
        </w:r>
      </w:ins>
      <w:r w:rsidRPr="00E15B85">
        <w:t>files</w:t>
      </w:r>
      <w:del w:id="1000" w:author="Laura Hammet" w:date="2021-02-24T15:57:00Z">
        <w:r w:rsidR="0068278D" w:rsidDel="00A23308">
          <w:delText xml:space="preserve"> and more</w:delText>
        </w:r>
      </w:del>
      <w:r w:rsidR="0068278D">
        <w:t xml:space="preserve">. </w:t>
      </w:r>
      <w:r w:rsidRPr="00E15B85">
        <w:t xml:space="preserve"> </w:t>
      </w:r>
      <w:r w:rsidR="0068278D">
        <w:t>T</w:t>
      </w:r>
      <w:r w:rsidRPr="00E15B85">
        <w:t xml:space="preserve">he </w:t>
      </w:r>
      <w:del w:id="1001" w:author="Laura Hammet" w:date="2021-02-24T15:58:00Z">
        <w:r w:rsidRPr="00E15B85" w:rsidDel="00A23308">
          <w:delText xml:space="preserve">format of the </w:delText>
        </w:r>
      </w:del>
      <w:r w:rsidRPr="00E15B85">
        <w:t>extract</w:t>
      </w:r>
      <w:ins w:id="1002" w:author="Laura Hammet" w:date="2021-02-24T15:57:00Z">
        <w:r w:rsidR="00A23308">
          <w:t>ion</w:t>
        </w:r>
      </w:ins>
      <w:r w:rsidRPr="00E15B85">
        <w:t xml:space="preserve"> </w:t>
      </w:r>
      <w:ins w:id="1003" w:author="Laura Hammet" w:date="2021-02-24T15:58:00Z">
        <w:r w:rsidR="00A23308">
          <w:t xml:space="preserve">format </w:t>
        </w:r>
      </w:ins>
      <w:r w:rsidRPr="00E15B85">
        <w:t>is configurable</w:t>
      </w:r>
      <w:r>
        <w:t xml:space="preserve"> </w:t>
      </w:r>
      <w:r w:rsidR="00945E97">
        <w:t>and</w:t>
      </w:r>
      <w:r w:rsidR="00945E97" w:rsidRPr="00E15B85">
        <w:t xml:space="preserve"> </w:t>
      </w:r>
      <w:del w:id="1004" w:author="Laura Hammet" w:date="2021-02-24T15:58:00Z">
        <w:r w:rsidR="00945E97" w:rsidRPr="00E15B85" w:rsidDel="00267308">
          <w:delText>can</w:delText>
        </w:r>
        <w:r w:rsidRPr="00E15B85" w:rsidDel="00267308">
          <w:delText xml:space="preserve"> be adapted</w:delText>
        </w:r>
      </w:del>
      <w:ins w:id="1005" w:author="Laura Hammet" w:date="2021-02-24T15:58:00Z">
        <w:r w:rsidR="00267308">
          <w:t>adaptable</w:t>
        </w:r>
      </w:ins>
      <w:r w:rsidRPr="00E15B85">
        <w:t xml:space="preserve"> to the needs of each consuming/target application.</w:t>
      </w:r>
    </w:p>
    <w:p w14:paraId="3EA29C7A" w14:textId="20D39368" w:rsidR="006D7CFC" w:rsidRDefault="006D7CFC" w:rsidP="006D7CFC">
      <w:del w:id="1006" w:author="Laura Hammet" w:date="2021-02-24T15:58:00Z">
        <w:r w:rsidRPr="00174F86" w:rsidDel="00267308">
          <w:rPr>
            <w:rPrChange w:id="1007" w:author="Laura Hammet" w:date="2021-02-24T16:45:00Z">
              <w:rPr/>
            </w:rPrChange>
          </w:rPr>
          <w:delText>For example,</w:delText>
        </w:r>
      </w:del>
      <w:ins w:id="1008" w:author="Laura Hammet" w:date="2021-02-24T16:45:00Z">
        <w:r w:rsidR="00174F86">
          <w:t>For example, information</w:t>
        </w:r>
      </w:ins>
      <w:del w:id="1009" w:author="Laura Hammet" w:date="2021-02-24T16:45:00Z">
        <w:r w:rsidRPr="00E15B85" w:rsidDel="00174F86">
          <w:delText xml:space="preserve"> </w:delText>
        </w:r>
      </w:del>
      <w:del w:id="1010" w:author="Laura Hammet" w:date="2021-02-24T15:59:00Z">
        <w:r w:rsidRPr="00E15B85" w:rsidDel="00267308">
          <w:delText>i</w:delText>
        </w:r>
      </w:del>
      <w:del w:id="1011" w:author="Laura Hammet" w:date="2021-02-24T16:45:00Z">
        <w:r w:rsidRPr="00E15B85" w:rsidDel="00174F86">
          <w:delText>nformation</w:delText>
        </w:r>
      </w:del>
      <w:r w:rsidRPr="00E15B85">
        <w:t xml:space="preserve"> on subscribers that opted-out or opted-in can be </w:t>
      </w:r>
      <w:r>
        <w:t>delivered</w:t>
      </w:r>
      <w:r w:rsidRPr="00E15B85">
        <w:t xml:space="preserve"> to the target system using streaming, invoking an API of the target system, exposing an API to be called by the interested system, provid</w:t>
      </w:r>
      <w:r>
        <w:t>ing</w:t>
      </w:r>
      <w:r w:rsidRPr="00E15B85">
        <w:t xml:space="preserve"> </w:t>
      </w:r>
      <w:r w:rsidR="00FF5A61">
        <w:t xml:space="preserve">extract </w:t>
      </w:r>
      <w:r w:rsidRPr="00E15B85">
        <w:t>files</w:t>
      </w:r>
      <w:r w:rsidR="00FF5A61">
        <w:t xml:space="preserve"> with the information</w:t>
      </w:r>
      <w:r w:rsidRPr="00E15B85">
        <w:t xml:space="preserve">, </w:t>
      </w:r>
      <w:ins w:id="1012" w:author="Laura Hammet" w:date="2021-02-24T16:01:00Z">
        <w:r w:rsidR="00267308">
          <w:t xml:space="preserve">and </w:t>
        </w:r>
      </w:ins>
      <w:r w:rsidRPr="00E15B85">
        <w:t>direct</w:t>
      </w:r>
      <w:r w:rsidR="00FF5A61">
        <w:t>ly</w:t>
      </w:r>
      <w:r w:rsidRPr="00E15B85">
        <w:t xml:space="preserve"> </w:t>
      </w:r>
      <w:del w:id="1013" w:author="Laura Hammet" w:date="2021-02-24T16:46:00Z">
        <w:r w:rsidRPr="00E15B85" w:rsidDel="00174F86">
          <w:delText>update of</w:delText>
        </w:r>
      </w:del>
      <w:ins w:id="1014" w:author="Laura Hammet" w:date="2021-02-24T16:46:00Z">
        <w:r w:rsidR="00174F86">
          <w:t>updating</w:t>
        </w:r>
      </w:ins>
      <w:r w:rsidRPr="00E15B85">
        <w:t xml:space="preserve"> the target database</w:t>
      </w:r>
      <w:del w:id="1015" w:author="Laura Hammet" w:date="2021-02-24T16:01:00Z">
        <w:r w:rsidR="00FF5A61" w:rsidDel="00267308">
          <w:delText xml:space="preserve"> and so on</w:delText>
        </w:r>
      </w:del>
      <w:r w:rsidR="00FF5A61">
        <w:t>.</w:t>
      </w:r>
    </w:p>
    <w:p w14:paraId="35661420" w14:textId="33C17ED5" w:rsidR="006D7CFC" w:rsidRPr="00E15B85" w:rsidRDefault="006D7CFC" w:rsidP="006D7CFC">
      <w:pPr>
        <w:shd w:val="clear" w:color="auto" w:fill="FFFFFF"/>
        <w:spacing w:after="300" w:line="240" w:lineRule="auto"/>
      </w:pPr>
      <w:r w:rsidRPr="00E15B85">
        <w:t xml:space="preserve">DPM provides versatile, configurable, two-way integration capabilities. Just as data can be provided to any other system, data can also be loaded into the DPM system from any external source. The data that is loaded into DPM is available in DPM Rest APIs in the same way as </w:t>
      </w:r>
      <w:ins w:id="1016" w:author="Laura Hammet" w:date="2021-02-24T16:04:00Z">
        <w:r w:rsidR="00267308">
          <w:t xml:space="preserve">system-generated </w:t>
        </w:r>
      </w:ins>
      <w:r w:rsidRPr="00E15B85">
        <w:t xml:space="preserve">data </w:t>
      </w:r>
      <w:del w:id="1017" w:author="Laura Hammet" w:date="2021-02-24T16:04:00Z">
        <w:r w:rsidRPr="00E15B85" w:rsidDel="00267308">
          <w:delText xml:space="preserve">that was generated within the system </w:delText>
        </w:r>
      </w:del>
      <w:r w:rsidRPr="00E15B85">
        <w:t>is presented.</w:t>
      </w:r>
      <w:del w:id="1018" w:author="Laura Hammet" w:date="2021-02-24T16:04:00Z">
        <w:r w:rsidRPr="00E15B85" w:rsidDel="00267308">
          <w:delText xml:space="preserve"> </w:delText>
        </w:r>
      </w:del>
    </w:p>
    <w:p w14:paraId="281EDD7A" w14:textId="77653F30" w:rsidR="006D7CFC" w:rsidRPr="00E15B85" w:rsidRDefault="006D7CFC" w:rsidP="006D7CFC">
      <w:pPr>
        <w:shd w:val="clear" w:color="auto" w:fill="FFFFFF"/>
        <w:spacing w:after="300" w:line="240" w:lineRule="auto"/>
        <w:jc w:val="left"/>
      </w:pPr>
      <w:r w:rsidRPr="00E15B85">
        <w:lastRenderedPageBreak/>
        <w:t xml:space="preserve">The integration </w:t>
      </w:r>
      <w:r>
        <w:t>in</w:t>
      </w:r>
      <w:r w:rsidRPr="00E15B85">
        <w:t xml:space="preserve"> both directions is </w:t>
      </w:r>
      <w:del w:id="1019" w:author="Laura Hammet" w:date="2021-02-24T16:09:00Z">
        <w:r w:rsidRPr="00E15B85" w:rsidDel="0052045C">
          <w:delText xml:space="preserve">established </w:delText>
        </w:r>
      </w:del>
      <w:r w:rsidRPr="00E15B85">
        <w:t xml:space="preserve">based on the data format expected by the source or target systems, </w:t>
      </w:r>
      <w:del w:id="1020" w:author="Laura Hammet" w:date="2021-02-24T16:06:00Z">
        <w:r w:rsidRPr="00E15B85" w:rsidDel="00267308">
          <w:delText xml:space="preserve">as </w:delText>
        </w:r>
      </w:del>
      <w:ins w:id="1021" w:author="Laura Hammet" w:date="2021-02-24T16:06:00Z">
        <w:r w:rsidR="00267308">
          <w:t>because</w:t>
        </w:r>
        <w:r w:rsidR="00267308" w:rsidRPr="00E15B85">
          <w:t xml:space="preserve"> </w:t>
        </w:r>
      </w:ins>
      <w:r w:rsidRPr="00E15B85">
        <w:t>the adaptable data model and the configurable layout formatting features provide full flexibility.</w:t>
      </w:r>
    </w:p>
    <w:p w14:paraId="43236098" w14:textId="3FE66118" w:rsidR="006D7CFC" w:rsidRDefault="006D7CFC" w:rsidP="006D7CFC">
      <w:pPr>
        <w:shd w:val="clear" w:color="auto" w:fill="FFFFFF"/>
        <w:spacing w:after="300" w:line="240" w:lineRule="auto"/>
        <w:jc w:val="left"/>
      </w:pPr>
      <w:r w:rsidRPr="00E15B85">
        <w:t>Acquiring data back to the corporate data lake is fully supported</w:t>
      </w:r>
      <w:del w:id="1022" w:author="Laura Hammet" w:date="2021-02-24T16:10:00Z">
        <w:r w:rsidRPr="00E15B85" w:rsidDel="0052045C">
          <w:delText xml:space="preserve"> – the </w:delText>
        </w:r>
      </w:del>
      <w:ins w:id="1023" w:author="Laura Hammet" w:date="2021-02-24T16:10:00Z">
        <w:r w:rsidR="0052045C">
          <w:t xml:space="preserve">. The </w:t>
        </w:r>
      </w:ins>
      <w:r w:rsidRPr="00E15B85">
        <w:t xml:space="preserve">integration method can be based on any of the </w:t>
      </w:r>
      <w:del w:id="1024" w:author="Laura Hammet" w:date="2021-02-24T16:11:00Z">
        <w:r w:rsidRPr="00E15B85" w:rsidDel="0052045C">
          <w:delText xml:space="preserve">abovementioned </w:delText>
        </w:r>
      </w:del>
      <w:ins w:id="1025" w:author="Laura Hammet" w:date="2021-02-24T16:11:00Z">
        <w:r w:rsidR="0052045C">
          <w:t>previously explained</w:t>
        </w:r>
        <w:r w:rsidR="0052045C" w:rsidRPr="00E15B85">
          <w:t xml:space="preserve"> </w:t>
        </w:r>
      </w:ins>
      <w:r w:rsidRPr="00E15B85">
        <w:t xml:space="preserve">options, and the data layout can be configured to </w:t>
      </w:r>
      <w:r>
        <w:t>any</w:t>
      </w:r>
      <w:r w:rsidRPr="00E15B85">
        <w:t xml:space="preserve"> format the data lake </w:t>
      </w:r>
      <w:del w:id="1026" w:author="Laura Hammet" w:date="2021-02-24T16:11:00Z">
        <w:r w:rsidRPr="00E15B85" w:rsidDel="0052045C">
          <w:delText>is expecting</w:delText>
        </w:r>
      </w:del>
      <w:ins w:id="1027" w:author="Laura Hammet" w:date="2021-02-24T16:11:00Z">
        <w:r w:rsidR="0052045C">
          <w:t>expects</w:t>
        </w:r>
      </w:ins>
      <w:r w:rsidRPr="00E15B85">
        <w:t xml:space="preserve"> to receive.</w:t>
      </w:r>
    </w:p>
    <w:p w14:paraId="3F3D87CD" w14:textId="396B391E" w:rsidR="006D7CFC" w:rsidRPr="00B3114A" w:rsidRDefault="006D7CFC" w:rsidP="006D7CFC">
      <w:pPr>
        <w:pStyle w:val="Heading3"/>
      </w:pPr>
      <w:bookmarkStart w:id="1028" w:name="_Toc63415307"/>
      <w:bookmarkStart w:id="1029" w:name="_Hlk62481224"/>
      <w:r w:rsidRPr="00B3114A">
        <w:t>A</w:t>
      </w:r>
      <w:bookmarkStart w:id="1030" w:name="_Toc62218624"/>
      <w:bookmarkStart w:id="1031" w:name="_Toc62506099"/>
      <w:bookmarkStart w:id="1032" w:name="_Toc63155284"/>
      <w:r w:rsidRPr="00B3114A">
        <w:t>cquire and Publish in Real-Time</w:t>
      </w:r>
      <w:bookmarkEnd w:id="1028"/>
      <w:bookmarkEnd w:id="1030"/>
      <w:bookmarkEnd w:id="1031"/>
      <w:bookmarkEnd w:id="1032"/>
    </w:p>
    <w:p w14:paraId="368FA27C" w14:textId="26AE53D2" w:rsidR="006D7CFC" w:rsidRPr="00E15B85" w:rsidRDefault="006D7CFC" w:rsidP="006D7CFC">
      <w:pPr>
        <w:shd w:val="clear" w:color="auto" w:fill="FFFFFF"/>
        <w:spacing w:after="300" w:line="240" w:lineRule="auto"/>
        <w:jc w:val="left"/>
      </w:pPr>
      <w:r w:rsidRPr="00E15B85">
        <w:t>Using K2View DPM</w:t>
      </w:r>
      <w:r w:rsidR="00195F41">
        <w:t xml:space="preserve"> </w:t>
      </w:r>
      <w:del w:id="1033" w:author="Laura Hammet" w:date="2021-02-24T16:12:00Z">
        <w:r w:rsidR="00195F41" w:rsidDel="0052045C">
          <w:delText xml:space="preserve">enables </w:delText>
        </w:r>
      </w:del>
      <w:ins w:id="1034" w:author="Laura Hammet" w:date="2021-02-24T16:12:00Z">
        <w:r w:rsidR="0052045C">
          <w:t>allows</w:t>
        </w:r>
        <w:r w:rsidR="0052045C">
          <w:t xml:space="preserve"> </w:t>
        </w:r>
      </w:ins>
      <w:r w:rsidR="00195F41">
        <w:t xml:space="preserve">you to maintain the </w:t>
      </w:r>
      <w:r w:rsidR="00B33803">
        <w:t xml:space="preserve">consents information </w:t>
      </w:r>
      <w:r w:rsidR="00D97055">
        <w:t xml:space="preserve">obtained, </w:t>
      </w:r>
      <w:r w:rsidR="00B33803">
        <w:t>updated</w:t>
      </w:r>
      <w:r w:rsidR="00D97055">
        <w:t xml:space="preserve"> and published</w:t>
      </w:r>
      <w:r w:rsidR="00B33803">
        <w:t xml:space="preserve"> in real</w:t>
      </w:r>
      <w:ins w:id="1035" w:author="Laura Hammet" w:date="2021-02-24T16:19:00Z">
        <w:r w:rsidR="00300F2B">
          <w:t>-</w:t>
        </w:r>
      </w:ins>
      <w:del w:id="1036" w:author="Laura Hammet" w:date="2021-02-24T16:19:00Z">
        <w:r w:rsidR="00B33803" w:rsidDel="00300F2B">
          <w:delText xml:space="preserve"> </w:delText>
        </w:r>
      </w:del>
      <w:r w:rsidR="00B33803">
        <w:t xml:space="preserve">time. </w:t>
      </w:r>
      <w:r w:rsidRPr="00E15B85">
        <w:t xml:space="preserve">Consent preferences can be updated </w:t>
      </w:r>
      <w:ins w:id="1037" w:author="Laura Hammet" w:date="2021-02-24T16:16:00Z">
        <w:r w:rsidR="0052045C">
          <w:t xml:space="preserve">directly </w:t>
        </w:r>
      </w:ins>
      <w:del w:id="1038" w:author="Laura Hammet" w:date="2021-02-24T16:16:00Z">
        <w:r w:rsidRPr="00E15B85" w:rsidDel="0052045C">
          <w:delText xml:space="preserve">via </w:delText>
        </w:r>
      </w:del>
      <w:ins w:id="1039" w:author="Laura Hammet" w:date="2021-02-24T16:16:00Z">
        <w:r w:rsidR="0052045C">
          <w:t>through the</w:t>
        </w:r>
        <w:r w:rsidR="0052045C" w:rsidRPr="00E15B85">
          <w:t xml:space="preserve"> </w:t>
        </w:r>
      </w:ins>
      <w:r w:rsidRPr="00E15B85">
        <w:t>DPM user interface</w:t>
      </w:r>
      <w:del w:id="1040" w:author="Laura Hammet" w:date="2021-02-24T16:16:00Z">
        <w:r w:rsidRPr="00E15B85" w:rsidDel="0052045C">
          <w:delText xml:space="preserve"> directly</w:delText>
        </w:r>
      </w:del>
      <w:r w:rsidRPr="00E15B85">
        <w:t>,</w:t>
      </w:r>
      <w:ins w:id="1041" w:author="Laura Hammet" w:date="2021-02-24T16:16:00Z">
        <w:r w:rsidR="0052045C">
          <w:t xml:space="preserve"> </w:t>
        </w:r>
      </w:ins>
      <w:del w:id="1042" w:author="Laura Hammet" w:date="2021-02-24T16:16:00Z">
        <w:r w:rsidRPr="00E15B85" w:rsidDel="0052045C">
          <w:delText xml:space="preserve"> </w:delText>
        </w:r>
      </w:del>
      <w:r w:rsidRPr="00E15B85">
        <w:t>by calling DPM REST APIs</w:t>
      </w:r>
      <w:ins w:id="1043" w:author="Laura Hammet" w:date="2021-02-24T16:17:00Z">
        <w:r w:rsidR="0052045C">
          <w:t xml:space="preserve">, and </w:t>
        </w:r>
      </w:ins>
      <w:del w:id="1044" w:author="Laura Hammet" w:date="2021-02-24T16:17:00Z">
        <w:r w:rsidRPr="00E15B85" w:rsidDel="0052045C">
          <w:delText xml:space="preserve"> as well as by using</w:delText>
        </w:r>
      </w:del>
      <w:ins w:id="1045" w:author="Laura Hammet" w:date="2021-02-24T16:17:00Z">
        <w:r w:rsidR="0052045C">
          <w:t>through</w:t>
        </w:r>
      </w:ins>
      <w:r w:rsidRPr="00E15B85">
        <w:t xml:space="preserve"> methods such as acquiring data based on streaming. </w:t>
      </w:r>
      <w:ins w:id="1046" w:author="Laura Hammet" w:date="2021-02-24T16:18:00Z">
        <w:r w:rsidR="0052045C">
          <w:t>T</w:t>
        </w:r>
      </w:ins>
      <w:del w:id="1047" w:author="Laura Hammet" w:date="2021-02-24T16:18:00Z">
        <w:r w:rsidRPr="00E15B85" w:rsidDel="0052045C">
          <w:delText>All t</w:delText>
        </w:r>
      </w:del>
      <w:r w:rsidRPr="00E15B85">
        <w:t>hese options allow DPM to be updated in real-time on any update.</w:t>
      </w:r>
    </w:p>
    <w:p w14:paraId="3F592ED0" w14:textId="0D8C0BC5" w:rsidR="006D7CFC" w:rsidRPr="00E15B85" w:rsidRDefault="006D7CFC" w:rsidP="006D7CFC">
      <w:pPr>
        <w:shd w:val="clear" w:color="auto" w:fill="FFFFFF"/>
        <w:spacing w:after="300" w:line="240" w:lineRule="auto"/>
        <w:jc w:val="left"/>
      </w:pPr>
      <w:r w:rsidRPr="00E15B85">
        <w:t>In the same manner that customer preference changes are updated in DPM</w:t>
      </w:r>
      <w:del w:id="1048" w:author="Laura Hammet" w:date="2021-02-24T16:23:00Z">
        <w:r w:rsidRPr="00E15B85" w:rsidDel="00300F2B">
          <w:delText xml:space="preserve"> in real-time</w:delText>
        </w:r>
      </w:del>
      <w:r w:rsidRPr="00E15B85">
        <w:t xml:space="preserve">, </w:t>
      </w:r>
      <w:ins w:id="1049" w:author="Laura Hammet" w:date="2021-02-24T16:24:00Z">
        <w:r w:rsidR="00300F2B">
          <w:t xml:space="preserve">changes </w:t>
        </w:r>
      </w:ins>
      <w:del w:id="1050" w:author="Laura Hammet" w:date="2021-02-24T16:23:00Z">
        <w:r w:rsidRPr="00E15B85" w:rsidDel="00300F2B">
          <w:delText xml:space="preserve">also the propagating these changes </w:delText>
        </w:r>
      </w:del>
      <w:r w:rsidRPr="00E15B85">
        <w:t xml:space="preserve">to </w:t>
      </w:r>
      <w:del w:id="1051" w:author="Laura Hammet" w:date="2021-02-24T16:24:00Z">
        <w:r w:rsidRPr="00E15B85" w:rsidDel="00300F2B">
          <w:delText xml:space="preserve">any </w:delText>
        </w:r>
      </w:del>
      <w:r w:rsidRPr="00E15B85">
        <w:t>other client application</w:t>
      </w:r>
      <w:ins w:id="1052" w:author="Laura Hammet" w:date="2021-02-24T16:24:00Z">
        <w:r w:rsidR="00300F2B">
          <w:t>s</w:t>
        </w:r>
      </w:ins>
      <w:r w:rsidRPr="00E15B85">
        <w:t xml:space="preserve"> </w:t>
      </w:r>
      <w:ins w:id="1053" w:author="Laura Hammet" w:date="2021-02-24T16:24:00Z">
        <w:r w:rsidR="00300F2B">
          <w:t xml:space="preserve">are configurable </w:t>
        </w:r>
      </w:ins>
      <w:del w:id="1054" w:author="Laura Hammet" w:date="2021-02-24T16:24:00Z">
        <w:r w:rsidRPr="00E15B85" w:rsidDel="00300F2B">
          <w:delText xml:space="preserve">can be configured to be </w:delText>
        </w:r>
      </w:del>
      <w:r w:rsidRPr="00E15B85">
        <w:t xml:space="preserve">in real-time, regardless of the method used by the subscriber to update the data. </w:t>
      </w:r>
    </w:p>
    <w:p w14:paraId="5B65AB24" w14:textId="77777777" w:rsidR="006D7CFC" w:rsidRDefault="006D7CFC" w:rsidP="006D7CFC">
      <w:pPr>
        <w:pStyle w:val="Heading3"/>
      </w:pPr>
      <w:bookmarkStart w:id="1055" w:name="_Toc62218625"/>
      <w:bookmarkStart w:id="1056" w:name="_Toc62506100"/>
      <w:bookmarkStart w:id="1057" w:name="_Toc63155285"/>
      <w:bookmarkStart w:id="1058" w:name="_Toc63415308"/>
      <w:bookmarkEnd w:id="1029"/>
      <w:r>
        <w:t>Consent Preferences Reminders</w:t>
      </w:r>
      <w:bookmarkEnd w:id="1055"/>
      <w:bookmarkEnd w:id="1056"/>
      <w:bookmarkEnd w:id="1057"/>
      <w:bookmarkEnd w:id="1058"/>
    </w:p>
    <w:p w14:paraId="66636C27" w14:textId="61EDBEE5" w:rsidR="006D7CFC" w:rsidRPr="00E15B85" w:rsidRDefault="006D7CFC" w:rsidP="006D7CFC">
      <w:r w:rsidRPr="00E15B85">
        <w:t xml:space="preserve">DPM can integrate with your corporate customer communication management system to trigger reminders to </w:t>
      </w:r>
      <w:r w:rsidR="00195F41">
        <w:t>users</w:t>
      </w:r>
      <w:r w:rsidRPr="00E15B85">
        <w:t xml:space="preserve"> to revisit their consent preferences. </w:t>
      </w:r>
      <w:del w:id="1059" w:author="Laura Hammet" w:date="2021-02-24T16:25:00Z">
        <w:r w:rsidRPr="00E15B85" w:rsidDel="00300F2B">
          <w:delText>The triggering can be set to be</w:delText>
        </w:r>
      </w:del>
      <w:ins w:id="1060" w:author="Laura Hammet" w:date="2021-02-24T16:26:00Z">
        <w:r w:rsidR="00300F2B">
          <w:t>Reminder triggering can be</w:t>
        </w:r>
      </w:ins>
      <w:r w:rsidRPr="00E15B85">
        <w:t xml:space="preserve"> timebound or in accordance with </w:t>
      </w:r>
      <w:del w:id="1061" w:author="Laura Hammet" w:date="2021-02-24T16:26:00Z">
        <w:r w:rsidRPr="00E15B85" w:rsidDel="00300F2B">
          <w:delText xml:space="preserve">any </w:delText>
        </w:r>
      </w:del>
      <w:r w:rsidRPr="00E15B85">
        <w:t>other condition</w:t>
      </w:r>
      <w:ins w:id="1062" w:author="Laura Hammet" w:date="2021-02-24T16:26:00Z">
        <w:r w:rsidR="00300F2B">
          <w:t>s</w:t>
        </w:r>
      </w:ins>
      <w:r w:rsidRPr="00E15B85">
        <w:t xml:space="preserve"> based on customer attributes, consent topic attribute</w:t>
      </w:r>
      <w:ins w:id="1063" w:author="Laura Hammet" w:date="2021-02-24T16:26:00Z">
        <w:r w:rsidR="00300F2B">
          <w:t>s,</w:t>
        </w:r>
      </w:ins>
      <w:r w:rsidRPr="00E15B85">
        <w:t xml:space="preserve"> or other criteria, depending </w:t>
      </w:r>
      <w:ins w:id="1064" w:author="Laura Hammet" w:date="2021-02-24T16:29:00Z">
        <w:r w:rsidR="007A6159">
          <w:t>up</w:t>
        </w:r>
      </w:ins>
      <w:r w:rsidRPr="00E15B85">
        <w:t xml:space="preserve">on the project requirements. Two-way integration is provided, so DPM can acquire policy information </w:t>
      </w:r>
      <w:del w:id="1065" w:author="Laura Hammet" w:date="2021-02-24T16:28:00Z">
        <w:r w:rsidRPr="00E15B85" w:rsidDel="007A6159">
          <w:delText xml:space="preserve">that is </w:delText>
        </w:r>
      </w:del>
      <w:r w:rsidRPr="00E15B85">
        <w:t>defined in other systems as part of the communication triggering process.</w:t>
      </w:r>
      <w:del w:id="1066" w:author="Laura Hammet" w:date="2021-02-24T16:41:00Z">
        <w:r w:rsidRPr="00E15B85" w:rsidDel="00F1335C">
          <w:delText xml:space="preserve"> </w:delText>
        </w:r>
      </w:del>
    </w:p>
    <w:p w14:paraId="0F38F979" w14:textId="267C2C46" w:rsidR="006D7CFC" w:rsidRPr="00E15B85" w:rsidRDefault="006D7CFC" w:rsidP="006D7CFC">
      <w:del w:id="1067" w:author="Laura Hammet" w:date="2021-02-24T16:29:00Z">
        <w:r w:rsidRPr="00E15B85" w:rsidDel="007A6159">
          <w:delText xml:space="preserve">As </w:delText>
        </w:r>
      </w:del>
      <w:r w:rsidRPr="00E15B85">
        <w:t xml:space="preserve">DPM is based on K2View’s Fabric platform, </w:t>
      </w:r>
      <w:ins w:id="1068" w:author="Laura Hammet" w:date="2021-02-24T16:29:00Z">
        <w:r w:rsidR="007A6159">
          <w:t xml:space="preserve">so </w:t>
        </w:r>
      </w:ins>
      <w:r w:rsidRPr="00E15B85">
        <w:t xml:space="preserve">obtaining relevant customer attributes from any </w:t>
      </w:r>
      <w:r w:rsidR="00A52EA1" w:rsidRPr="00E15B85">
        <w:t>corporate systems</w:t>
      </w:r>
      <w:r w:rsidRPr="00E15B85">
        <w:t xml:space="preserve"> is a simple configuration. This </w:t>
      </w:r>
      <w:ins w:id="1069" w:author="Laura Hammet" w:date="2021-02-24T16:31:00Z">
        <w:r w:rsidR="007A6159">
          <w:t>lets</w:t>
        </w:r>
      </w:ins>
      <w:del w:id="1070" w:author="Laura Hammet" w:date="2021-02-24T16:31:00Z">
        <w:r w:rsidRPr="00E15B85" w:rsidDel="007A6159">
          <w:delText>allows</w:delText>
        </w:r>
      </w:del>
      <w:r w:rsidRPr="00E15B85">
        <w:t xml:space="preserve"> the communication</w:t>
      </w:r>
      <w:del w:id="1071" w:author="Laura Hammet" w:date="2021-02-24T16:31:00Z">
        <w:r w:rsidRPr="00E15B85" w:rsidDel="007A6159">
          <w:delText xml:space="preserve"> to</w:delText>
        </w:r>
      </w:del>
      <w:r w:rsidRPr="00E15B85">
        <w:t xml:space="preserve"> include any required data for each customer</w:t>
      </w:r>
      <w:r>
        <w:t>, wherever i</w:t>
      </w:r>
      <w:ins w:id="1072" w:author="Laura Hammet" w:date="2021-02-24T16:31:00Z">
        <w:r w:rsidR="007A6159">
          <w:t>t</w:t>
        </w:r>
      </w:ins>
      <w:del w:id="1073" w:author="Laura Hammet" w:date="2021-02-24T16:31:00Z">
        <w:r w:rsidDel="007A6159">
          <w:delText>t may</w:delText>
        </w:r>
      </w:del>
      <w:r>
        <w:t xml:space="preserve"> reside</w:t>
      </w:r>
      <w:ins w:id="1074" w:author="Laura Hammet" w:date="2021-02-24T16:31:00Z">
        <w:r w:rsidR="007A6159">
          <w:t>s</w:t>
        </w:r>
      </w:ins>
      <w:r w:rsidRPr="00E15B85">
        <w:t>.</w:t>
      </w:r>
      <w:del w:id="1075" w:author="Laura Hammet" w:date="2021-02-24T16:41:00Z">
        <w:r w:rsidRPr="00E15B85" w:rsidDel="00F1335C">
          <w:delText xml:space="preserve"> </w:delText>
        </w:r>
      </w:del>
    </w:p>
    <w:p w14:paraId="17C7609D" w14:textId="3F3161FF" w:rsidR="006D7CFC" w:rsidRPr="00E15B85" w:rsidRDefault="006D7CFC" w:rsidP="006D7CFC">
      <w:r w:rsidRPr="00E15B85">
        <w:t xml:space="preserve">By integrating with the corporate communication management system, the reminders </w:t>
      </w:r>
      <w:del w:id="1076" w:author="Laura Hammet" w:date="2021-02-24T16:31:00Z">
        <w:r w:rsidRPr="00E15B85" w:rsidDel="007A6159">
          <w:delText xml:space="preserve">would </w:delText>
        </w:r>
      </w:del>
      <w:r w:rsidRPr="00E15B85">
        <w:t xml:space="preserve">follow the existing controls and policies as required. In the absence of such </w:t>
      </w:r>
      <w:r>
        <w:t xml:space="preserve">a </w:t>
      </w:r>
      <w:r w:rsidRPr="00E15B85">
        <w:t xml:space="preserve">customer communication system, DPM enables direct </w:t>
      </w:r>
      <w:del w:id="1077" w:author="Laura Hammet" w:date="2021-02-24T16:32:00Z">
        <w:r w:rsidRPr="00E15B85" w:rsidDel="007A6159">
          <w:delText xml:space="preserve">triggering of the </w:delText>
        </w:r>
      </w:del>
      <w:r w:rsidRPr="00E15B85">
        <w:t>reminder</w:t>
      </w:r>
      <w:del w:id="1078" w:author="Laura Hammet" w:date="2021-02-24T16:32:00Z">
        <w:r w:rsidRPr="00E15B85" w:rsidDel="007A6159">
          <w:delText>s</w:delText>
        </w:r>
      </w:del>
      <w:r w:rsidRPr="00E15B85">
        <w:t xml:space="preserve"> </w:t>
      </w:r>
      <w:ins w:id="1079" w:author="Laura Hammet" w:date="2021-02-24T16:32:00Z">
        <w:r w:rsidR="007A6159">
          <w:t xml:space="preserve">triggering </w:t>
        </w:r>
      </w:ins>
      <w:r w:rsidRPr="00E15B85">
        <w:t>in the implementation layer, without changes to the product.</w:t>
      </w:r>
    </w:p>
    <w:p w14:paraId="56D22FB7" w14:textId="77777777" w:rsidR="006D7CFC" w:rsidRPr="000E44E4" w:rsidRDefault="006D7CFC" w:rsidP="006D7CFC">
      <w:r w:rsidRPr="00E15B85">
        <w:t>Information about failed and successful SMS delivery attempts can be logged as part of DPM integration with the customer communication system.</w:t>
      </w:r>
    </w:p>
    <w:p w14:paraId="5FF2938A" w14:textId="77777777" w:rsidR="00591FD9" w:rsidRPr="00591FD9" w:rsidRDefault="00591FD9" w:rsidP="00591FD9"/>
    <w:sectPr w:rsidR="00591FD9" w:rsidRPr="00591FD9" w:rsidSect="004D564C">
      <w:headerReference w:type="default" r:id="rId124"/>
      <w:footerReference w:type="default" r:id="rId125"/>
      <w:pgSz w:w="12240" w:h="15840"/>
      <w:pgMar w:top="1440" w:right="1440" w:bottom="1161" w:left="1440" w:header="720" w:footer="345"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70" w:author="Adi Dinur" w:date="2021-02-03T18:32:00Z" w:initials="AD">
    <w:p w14:paraId="42214D1E" w14:textId="0B4592AB" w:rsidR="004F4865" w:rsidRDefault="004F4865">
      <w:pPr>
        <w:pStyle w:val="CommentText"/>
      </w:pPr>
      <w:r>
        <w:rPr>
          <w:rStyle w:val="CommentReference"/>
        </w:rPr>
        <w:annotationRef/>
      </w:r>
      <w:r>
        <w:rPr>
          <w:rStyle w:val="CommentReference"/>
        </w:rPr>
        <w:t>discuss</w:t>
      </w:r>
      <w:r>
        <w:t xml:space="preserve"> if to keep this </w:t>
      </w:r>
      <w:proofErr w:type="gramStart"/>
      <w:r>
        <w:t>functionality</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214D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56AC6" w16cex:dateUtc="2021-02-03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214D1E" w16cid:durableId="23C56A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06D9F6" w14:textId="77777777" w:rsidR="00ED592B" w:rsidRDefault="00ED592B" w:rsidP="00722C8F">
      <w:pPr>
        <w:spacing w:after="0" w:line="240" w:lineRule="auto"/>
      </w:pPr>
      <w:r>
        <w:separator/>
      </w:r>
    </w:p>
  </w:endnote>
  <w:endnote w:type="continuationSeparator" w:id="0">
    <w:p w14:paraId="12F1A769" w14:textId="77777777" w:rsidR="00ED592B" w:rsidRDefault="00ED592B" w:rsidP="00722C8F">
      <w:pPr>
        <w:spacing w:after="0" w:line="240" w:lineRule="auto"/>
      </w:pPr>
      <w:r>
        <w:continuationSeparator/>
      </w:r>
    </w:p>
  </w:endnote>
  <w:endnote w:type="continuationNotice" w:id="1">
    <w:p w14:paraId="11F68987" w14:textId="77777777" w:rsidR="00ED592B" w:rsidRDefault="00ED59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Gothic UI Semilight">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4F4865" w14:paraId="65F3A960" w14:textId="77777777" w:rsidTr="00051AFA">
      <w:tc>
        <w:tcPr>
          <w:tcW w:w="3120" w:type="dxa"/>
        </w:tcPr>
        <w:p w14:paraId="6260731E" w14:textId="4C4AC31E" w:rsidR="004F4865" w:rsidRDefault="004F4865" w:rsidP="00051AFA">
          <w:pPr>
            <w:pStyle w:val="Header"/>
            <w:ind w:left="-115"/>
            <w:jc w:val="left"/>
          </w:pPr>
        </w:p>
      </w:tc>
      <w:tc>
        <w:tcPr>
          <w:tcW w:w="3120" w:type="dxa"/>
        </w:tcPr>
        <w:p w14:paraId="5EA14B25" w14:textId="46431588" w:rsidR="004F4865" w:rsidRDefault="004F4865" w:rsidP="00051AFA">
          <w:pPr>
            <w:pStyle w:val="Header"/>
            <w:jc w:val="center"/>
          </w:pPr>
        </w:p>
      </w:tc>
      <w:tc>
        <w:tcPr>
          <w:tcW w:w="3120" w:type="dxa"/>
        </w:tcPr>
        <w:p w14:paraId="517D6A13" w14:textId="6D93F5E1" w:rsidR="004F4865" w:rsidRDefault="004F4865" w:rsidP="00051AFA">
          <w:pPr>
            <w:pStyle w:val="Header"/>
            <w:ind w:right="-115"/>
            <w:jc w:val="right"/>
          </w:pPr>
        </w:p>
      </w:tc>
    </w:tr>
  </w:tbl>
  <w:p w14:paraId="3BEE5072" w14:textId="3EA6D33A" w:rsidR="004F4865" w:rsidRDefault="004F4865" w:rsidP="00051A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4F4865" w14:paraId="68691177" w14:textId="77777777" w:rsidTr="00051AFA">
      <w:tc>
        <w:tcPr>
          <w:tcW w:w="3120" w:type="dxa"/>
        </w:tcPr>
        <w:p w14:paraId="08E6E947" w14:textId="5CD773D6" w:rsidR="004F4865" w:rsidRDefault="004F4865" w:rsidP="00051AFA">
          <w:pPr>
            <w:pStyle w:val="Header"/>
            <w:ind w:left="-115"/>
            <w:jc w:val="left"/>
          </w:pPr>
        </w:p>
      </w:tc>
      <w:tc>
        <w:tcPr>
          <w:tcW w:w="3120" w:type="dxa"/>
        </w:tcPr>
        <w:p w14:paraId="47659159" w14:textId="5025462D" w:rsidR="004F4865" w:rsidRDefault="004F4865" w:rsidP="00051AFA">
          <w:pPr>
            <w:pStyle w:val="Header"/>
            <w:jc w:val="center"/>
          </w:pPr>
        </w:p>
      </w:tc>
      <w:tc>
        <w:tcPr>
          <w:tcW w:w="3120" w:type="dxa"/>
        </w:tcPr>
        <w:p w14:paraId="5D7E8F2C" w14:textId="75925D39" w:rsidR="004F4865" w:rsidRDefault="004F4865" w:rsidP="00051AFA">
          <w:pPr>
            <w:pStyle w:val="Header"/>
            <w:ind w:right="-115"/>
            <w:jc w:val="right"/>
          </w:pPr>
        </w:p>
      </w:tc>
    </w:tr>
  </w:tbl>
  <w:p w14:paraId="5CC8577A" w14:textId="203EFC51" w:rsidR="004F4865" w:rsidRDefault="004F4865" w:rsidP="00051A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237CB" w14:textId="7F7330B0" w:rsidR="004F4865" w:rsidRPr="00722C8F" w:rsidRDefault="004F4865" w:rsidP="00BE43F6">
    <w:pPr>
      <w:pStyle w:val="Footer"/>
      <w:pBdr>
        <w:top w:val="single" w:sz="4" w:space="1" w:color="4DB3C3"/>
      </w:pBdr>
      <w:ind w:left="0"/>
      <w:rPr>
        <w:sz w:val="16"/>
        <w:szCs w:val="16"/>
      </w:rPr>
    </w:pPr>
    <w:r>
      <w:rPr>
        <w:sz w:val="16"/>
        <w:szCs w:val="16"/>
      </w:rPr>
      <w:t>© 2020</w:t>
    </w:r>
    <w:r w:rsidRPr="00722C8F">
      <w:rPr>
        <w:sz w:val="16"/>
        <w:szCs w:val="16"/>
      </w:rPr>
      <w:t xml:space="preserve"> K2VIEW. All Rights Reserved</w:t>
    </w:r>
    <w:r>
      <w:rPr>
        <w:sz w:val="16"/>
        <w:szCs w:val="16"/>
      </w:rPr>
      <w:t>.</w:t>
    </w:r>
    <w:r w:rsidRPr="00722C8F">
      <w:rPr>
        <w:sz w:val="16"/>
        <w:szCs w:val="16"/>
      </w:rPr>
      <w:tab/>
    </w:r>
    <w:r w:rsidRPr="00722C8F">
      <w:rPr>
        <w:sz w:val="16"/>
        <w:szCs w:val="16"/>
      </w:rPr>
      <w:tab/>
      <w:t xml:space="preserve">Page </w:t>
    </w:r>
    <w:r w:rsidRPr="00722C8F">
      <w:rPr>
        <w:b/>
        <w:bCs/>
        <w:sz w:val="16"/>
        <w:szCs w:val="16"/>
      </w:rPr>
      <w:fldChar w:fldCharType="begin"/>
    </w:r>
    <w:r w:rsidRPr="00722C8F">
      <w:rPr>
        <w:b/>
        <w:bCs/>
        <w:sz w:val="16"/>
        <w:szCs w:val="16"/>
      </w:rPr>
      <w:instrText xml:space="preserve"> PAGE  \* Arabic  \* MERGEFORMAT </w:instrText>
    </w:r>
    <w:r w:rsidRPr="00722C8F">
      <w:rPr>
        <w:b/>
        <w:bCs/>
        <w:sz w:val="16"/>
        <w:szCs w:val="16"/>
      </w:rPr>
      <w:fldChar w:fldCharType="separate"/>
    </w:r>
    <w:r>
      <w:rPr>
        <w:b/>
        <w:bCs/>
        <w:noProof/>
        <w:sz w:val="16"/>
        <w:szCs w:val="16"/>
      </w:rPr>
      <w:t>23</w:t>
    </w:r>
    <w:r w:rsidRPr="00722C8F">
      <w:rPr>
        <w:b/>
        <w:bCs/>
        <w:sz w:val="16"/>
        <w:szCs w:val="16"/>
      </w:rPr>
      <w:fldChar w:fldCharType="end"/>
    </w:r>
    <w:r w:rsidRPr="00722C8F">
      <w:rPr>
        <w:sz w:val="16"/>
        <w:szCs w:val="16"/>
      </w:rPr>
      <w:t xml:space="preserve"> of </w:t>
    </w:r>
    <w:r w:rsidRPr="00722C8F">
      <w:rPr>
        <w:b/>
        <w:bCs/>
        <w:sz w:val="16"/>
        <w:szCs w:val="16"/>
      </w:rPr>
      <w:fldChar w:fldCharType="begin"/>
    </w:r>
    <w:r w:rsidRPr="00722C8F">
      <w:rPr>
        <w:b/>
        <w:bCs/>
        <w:sz w:val="16"/>
        <w:szCs w:val="16"/>
      </w:rPr>
      <w:instrText xml:space="preserve"> NUMPAGES  \* Arabic  \* MERGEFORMAT </w:instrText>
    </w:r>
    <w:r w:rsidRPr="00722C8F">
      <w:rPr>
        <w:b/>
        <w:bCs/>
        <w:sz w:val="16"/>
        <w:szCs w:val="16"/>
      </w:rPr>
      <w:fldChar w:fldCharType="separate"/>
    </w:r>
    <w:r>
      <w:rPr>
        <w:b/>
        <w:bCs/>
        <w:noProof/>
        <w:sz w:val="16"/>
        <w:szCs w:val="16"/>
      </w:rPr>
      <w:t>55</w:t>
    </w:r>
    <w:r w:rsidRPr="00722C8F">
      <w:rPr>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4B8BD8" w14:textId="77777777" w:rsidR="00ED592B" w:rsidRDefault="00ED592B" w:rsidP="00722C8F">
      <w:pPr>
        <w:spacing w:after="0" w:line="240" w:lineRule="auto"/>
      </w:pPr>
      <w:r>
        <w:separator/>
      </w:r>
    </w:p>
  </w:footnote>
  <w:footnote w:type="continuationSeparator" w:id="0">
    <w:p w14:paraId="4DC03D2E" w14:textId="77777777" w:rsidR="00ED592B" w:rsidRDefault="00ED592B" w:rsidP="00722C8F">
      <w:pPr>
        <w:spacing w:after="0" w:line="240" w:lineRule="auto"/>
      </w:pPr>
      <w:r>
        <w:continuationSeparator/>
      </w:r>
    </w:p>
  </w:footnote>
  <w:footnote w:type="continuationNotice" w:id="1">
    <w:p w14:paraId="5B837D81" w14:textId="77777777" w:rsidR="00ED592B" w:rsidRDefault="00ED592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6A890" w14:textId="77777777" w:rsidR="004F4865" w:rsidRDefault="004F4865" w:rsidP="00722C8F">
    <w:pPr>
      <w:pStyle w:val="Header"/>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6E927" w14:textId="7C011313" w:rsidR="004F4865" w:rsidRPr="00BE43F6" w:rsidRDefault="004F4865" w:rsidP="00BE43F6">
    <w:pPr>
      <w:pStyle w:val="Header"/>
      <w:pBdr>
        <w:bottom w:val="single" w:sz="4" w:space="1" w:color="4DB3C3"/>
      </w:pBdr>
      <w:spacing w:after="40"/>
      <w:ind w:left="0"/>
    </w:pPr>
    <w:r>
      <w:rPr>
        <w:noProof/>
      </w:rPr>
      <w:drawing>
        <wp:inline distT="0" distB="0" distL="0" distR="0" wp14:anchorId="3474E9EA" wp14:editId="043E8B48">
          <wp:extent cx="1076325" cy="18133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_k2view_logo.png"/>
                  <pic:cNvPicPr/>
                </pic:nvPicPr>
                <pic:blipFill>
                  <a:blip r:embed="rId1">
                    <a:extLst>
                      <a:ext uri="{28A0092B-C50C-407E-A947-70E740481C1C}">
                        <a14:useLocalDpi xmlns:a14="http://schemas.microsoft.com/office/drawing/2010/main" val="0"/>
                      </a:ext>
                    </a:extLst>
                  </a:blip>
                  <a:stretch>
                    <a:fillRect/>
                  </a:stretch>
                </pic:blipFill>
                <pic:spPr>
                  <a:xfrm>
                    <a:off x="0" y="0"/>
                    <a:ext cx="1250214" cy="210633"/>
                  </a:xfrm>
                  <a:prstGeom prst="rect">
                    <a:avLst/>
                  </a:prstGeom>
                </pic:spPr>
              </pic:pic>
            </a:graphicData>
          </a:graphic>
        </wp:inline>
      </w:drawing>
    </w:r>
    <w:r>
      <w:tab/>
    </w:r>
    <w:r>
      <w:tab/>
    </w:r>
    <w:sdt>
      <w:sdtPr>
        <w:alias w:val="Title"/>
        <w:tag w:val=""/>
        <w:id w:val="-1174644999"/>
        <w:placeholder>
          <w:docPart w:val="84AEDA4AA0C94E9DB1F1D78908641537"/>
        </w:placeholder>
        <w:dataBinding w:prefixMappings="xmlns:ns0='http://purl.org/dc/elements/1.1/' xmlns:ns1='http://schemas.openxmlformats.org/package/2006/metadata/core-properties' " w:xpath="/ns1:coreProperties[1]/ns0:title[1]" w:storeItemID="{6C3C8BC8-F283-45AE-878A-BAB7291924A1}"/>
        <w:text/>
      </w:sdtPr>
      <w:sdtContent>
        <w:r>
          <w:t>DPM User Guide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81653"/>
    <w:multiLevelType w:val="hybridMultilevel"/>
    <w:tmpl w:val="5E80C6F0"/>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 w15:restartNumberingAfterBreak="0">
    <w:nsid w:val="021E6CC3"/>
    <w:multiLevelType w:val="hybridMultilevel"/>
    <w:tmpl w:val="A86E0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1855D0"/>
    <w:multiLevelType w:val="hybridMultilevel"/>
    <w:tmpl w:val="893C5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A15AB"/>
    <w:multiLevelType w:val="hybridMultilevel"/>
    <w:tmpl w:val="04A8E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A502D7"/>
    <w:multiLevelType w:val="hybridMultilevel"/>
    <w:tmpl w:val="9288DFD8"/>
    <w:lvl w:ilvl="0" w:tplc="02A028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336FD2"/>
    <w:multiLevelType w:val="hybridMultilevel"/>
    <w:tmpl w:val="477CE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DB29BB"/>
    <w:multiLevelType w:val="hybridMultilevel"/>
    <w:tmpl w:val="4154B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E74E15"/>
    <w:multiLevelType w:val="hybridMultilevel"/>
    <w:tmpl w:val="8D847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2A75F7"/>
    <w:multiLevelType w:val="hybridMultilevel"/>
    <w:tmpl w:val="C3BA2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3772F0"/>
    <w:multiLevelType w:val="hybridMultilevel"/>
    <w:tmpl w:val="7A408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966918"/>
    <w:multiLevelType w:val="hybridMultilevel"/>
    <w:tmpl w:val="FAF0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403059"/>
    <w:multiLevelType w:val="hybridMultilevel"/>
    <w:tmpl w:val="02E43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C81EC1"/>
    <w:multiLevelType w:val="hybridMultilevel"/>
    <w:tmpl w:val="ED80EE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F92444"/>
    <w:multiLevelType w:val="hybridMultilevel"/>
    <w:tmpl w:val="71AC6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486136"/>
    <w:multiLevelType w:val="multilevel"/>
    <w:tmpl w:val="161448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1642DAB"/>
    <w:multiLevelType w:val="hybridMultilevel"/>
    <w:tmpl w:val="4496BB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4CC57DF"/>
    <w:multiLevelType w:val="hybridMultilevel"/>
    <w:tmpl w:val="86FA9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404A6D"/>
    <w:multiLevelType w:val="hybridMultilevel"/>
    <w:tmpl w:val="EAB02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9A0253C"/>
    <w:multiLevelType w:val="hybridMultilevel"/>
    <w:tmpl w:val="6200F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C364742"/>
    <w:multiLevelType w:val="hybridMultilevel"/>
    <w:tmpl w:val="DFFC4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BB0A01"/>
    <w:multiLevelType w:val="hybridMultilevel"/>
    <w:tmpl w:val="D9B8F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0346DEE"/>
    <w:multiLevelType w:val="hybridMultilevel"/>
    <w:tmpl w:val="1BD40E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172577"/>
    <w:multiLevelType w:val="hybridMultilevel"/>
    <w:tmpl w:val="A38E2664"/>
    <w:lvl w:ilvl="0" w:tplc="1B0040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017EDD"/>
    <w:multiLevelType w:val="hybridMultilevel"/>
    <w:tmpl w:val="6B04F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187A09"/>
    <w:multiLevelType w:val="hybridMultilevel"/>
    <w:tmpl w:val="17C0A9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1D4132"/>
    <w:multiLevelType w:val="hybridMultilevel"/>
    <w:tmpl w:val="DB6C6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1B4454D"/>
    <w:multiLevelType w:val="hybridMultilevel"/>
    <w:tmpl w:val="F940CA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8EE09E7"/>
    <w:multiLevelType w:val="hybridMultilevel"/>
    <w:tmpl w:val="101095CA"/>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28" w15:restartNumberingAfterBreak="0">
    <w:nsid w:val="4FE30CC2"/>
    <w:multiLevelType w:val="hybridMultilevel"/>
    <w:tmpl w:val="8B3E3118"/>
    <w:lvl w:ilvl="0" w:tplc="A348A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F42F9C"/>
    <w:multiLevelType w:val="hybridMultilevel"/>
    <w:tmpl w:val="74B6F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7C207DB"/>
    <w:multiLevelType w:val="hybridMultilevel"/>
    <w:tmpl w:val="12163B74"/>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31" w15:restartNumberingAfterBreak="0">
    <w:nsid w:val="586B5C8A"/>
    <w:multiLevelType w:val="hybridMultilevel"/>
    <w:tmpl w:val="A4560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8A444D4"/>
    <w:multiLevelType w:val="hybridMultilevel"/>
    <w:tmpl w:val="AB0A51C2"/>
    <w:lvl w:ilvl="0" w:tplc="3386F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A400D9"/>
    <w:multiLevelType w:val="hybridMultilevel"/>
    <w:tmpl w:val="7B2831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BC030E0"/>
    <w:multiLevelType w:val="hybridMultilevel"/>
    <w:tmpl w:val="5EF8A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10095D"/>
    <w:multiLevelType w:val="hybridMultilevel"/>
    <w:tmpl w:val="2C926864"/>
    <w:lvl w:ilvl="0" w:tplc="213A2D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8344C3"/>
    <w:multiLevelType w:val="hybridMultilevel"/>
    <w:tmpl w:val="646E5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4A84207"/>
    <w:multiLevelType w:val="hybridMultilevel"/>
    <w:tmpl w:val="A3DA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FA1BCA"/>
    <w:multiLevelType w:val="hybridMultilevel"/>
    <w:tmpl w:val="ABA43C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52D3289"/>
    <w:multiLevelType w:val="hybridMultilevel"/>
    <w:tmpl w:val="F0185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68F428D"/>
    <w:multiLevelType w:val="hybridMultilevel"/>
    <w:tmpl w:val="B9208E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21532C"/>
    <w:multiLevelType w:val="hybridMultilevel"/>
    <w:tmpl w:val="1930D010"/>
    <w:lvl w:ilvl="0" w:tplc="DC74D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03B5A02"/>
    <w:multiLevelType w:val="hybridMultilevel"/>
    <w:tmpl w:val="9B92E0F6"/>
    <w:lvl w:ilvl="0" w:tplc="04090001">
      <w:start w:val="1"/>
      <w:numFmt w:val="bullet"/>
      <w:lvlText w:val=""/>
      <w:lvlJc w:val="left"/>
      <w:pPr>
        <w:ind w:left="2230" w:hanging="360"/>
      </w:pPr>
      <w:rPr>
        <w:rFonts w:ascii="Symbol" w:hAnsi="Symbol" w:hint="default"/>
      </w:rPr>
    </w:lvl>
    <w:lvl w:ilvl="1" w:tplc="04090003" w:tentative="1">
      <w:start w:val="1"/>
      <w:numFmt w:val="bullet"/>
      <w:lvlText w:val="o"/>
      <w:lvlJc w:val="left"/>
      <w:pPr>
        <w:ind w:left="2950" w:hanging="360"/>
      </w:pPr>
      <w:rPr>
        <w:rFonts w:ascii="Courier New" w:hAnsi="Courier New" w:cs="Courier New" w:hint="default"/>
      </w:rPr>
    </w:lvl>
    <w:lvl w:ilvl="2" w:tplc="04090005" w:tentative="1">
      <w:start w:val="1"/>
      <w:numFmt w:val="bullet"/>
      <w:lvlText w:val=""/>
      <w:lvlJc w:val="left"/>
      <w:pPr>
        <w:ind w:left="3670" w:hanging="360"/>
      </w:pPr>
      <w:rPr>
        <w:rFonts w:ascii="Wingdings" w:hAnsi="Wingdings" w:hint="default"/>
      </w:rPr>
    </w:lvl>
    <w:lvl w:ilvl="3" w:tplc="04090001" w:tentative="1">
      <w:start w:val="1"/>
      <w:numFmt w:val="bullet"/>
      <w:lvlText w:val=""/>
      <w:lvlJc w:val="left"/>
      <w:pPr>
        <w:ind w:left="4390" w:hanging="360"/>
      </w:pPr>
      <w:rPr>
        <w:rFonts w:ascii="Symbol" w:hAnsi="Symbol" w:hint="default"/>
      </w:rPr>
    </w:lvl>
    <w:lvl w:ilvl="4" w:tplc="04090003" w:tentative="1">
      <w:start w:val="1"/>
      <w:numFmt w:val="bullet"/>
      <w:lvlText w:val="o"/>
      <w:lvlJc w:val="left"/>
      <w:pPr>
        <w:ind w:left="5110" w:hanging="360"/>
      </w:pPr>
      <w:rPr>
        <w:rFonts w:ascii="Courier New" w:hAnsi="Courier New" w:cs="Courier New" w:hint="default"/>
      </w:rPr>
    </w:lvl>
    <w:lvl w:ilvl="5" w:tplc="04090005" w:tentative="1">
      <w:start w:val="1"/>
      <w:numFmt w:val="bullet"/>
      <w:lvlText w:val=""/>
      <w:lvlJc w:val="left"/>
      <w:pPr>
        <w:ind w:left="5830" w:hanging="360"/>
      </w:pPr>
      <w:rPr>
        <w:rFonts w:ascii="Wingdings" w:hAnsi="Wingdings" w:hint="default"/>
      </w:rPr>
    </w:lvl>
    <w:lvl w:ilvl="6" w:tplc="04090001" w:tentative="1">
      <w:start w:val="1"/>
      <w:numFmt w:val="bullet"/>
      <w:lvlText w:val=""/>
      <w:lvlJc w:val="left"/>
      <w:pPr>
        <w:ind w:left="6550" w:hanging="360"/>
      </w:pPr>
      <w:rPr>
        <w:rFonts w:ascii="Symbol" w:hAnsi="Symbol" w:hint="default"/>
      </w:rPr>
    </w:lvl>
    <w:lvl w:ilvl="7" w:tplc="04090003" w:tentative="1">
      <w:start w:val="1"/>
      <w:numFmt w:val="bullet"/>
      <w:lvlText w:val="o"/>
      <w:lvlJc w:val="left"/>
      <w:pPr>
        <w:ind w:left="7270" w:hanging="360"/>
      </w:pPr>
      <w:rPr>
        <w:rFonts w:ascii="Courier New" w:hAnsi="Courier New" w:cs="Courier New" w:hint="default"/>
      </w:rPr>
    </w:lvl>
    <w:lvl w:ilvl="8" w:tplc="04090005" w:tentative="1">
      <w:start w:val="1"/>
      <w:numFmt w:val="bullet"/>
      <w:lvlText w:val=""/>
      <w:lvlJc w:val="left"/>
      <w:pPr>
        <w:ind w:left="7990" w:hanging="360"/>
      </w:pPr>
      <w:rPr>
        <w:rFonts w:ascii="Wingdings" w:hAnsi="Wingdings" w:hint="default"/>
      </w:rPr>
    </w:lvl>
  </w:abstractNum>
  <w:abstractNum w:abstractNumId="43" w15:restartNumberingAfterBreak="0">
    <w:nsid w:val="71D714DD"/>
    <w:multiLevelType w:val="hybridMultilevel"/>
    <w:tmpl w:val="1DCC6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D230A9"/>
    <w:multiLevelType w:val="hybridMultilevel"/>
    <w:tmpl w:val="098CB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071494"/>
    <w:multiLevelType w:val="hybridMultilevel"/>
    <w:tmpl w:val="3858086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6" w15:restartNumberingAfterBreak="0">
    <w:nsid w:val="75093B79"/>
    <w:multiLevelType w:val="hybridMultilevel"/>
    <w:tmpl w:val="82405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7856BE3"/>
    <w:multiLevelType w:val="hybridMultilevel"/>
    <w:tmpl w:val="4BFC6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147150"/>
    <w:multiLevelType w:val="hybridMultilevel"/>
    <w:tmpl w:val="AE2C4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B2928EC"/>
    <w:multiLevelType w:val="hybridMultilevel"/>
    <w:tmpl w:val="27A8C4C6"/>
    <w:lvl w:ilvl="0" w:tplc="0510A4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38"/>
  </w:num>
  <w:num w:numId="3">
    <w:abstractNumId w:val="33"/>
  </w:num>
  <w:num w:numId="4">
    <w:abstractNumId w:val="18"/>
  </w:num>
  <w:num w:numId="5">
    <w:abstractNumId w:val="26"/>
  </w:num>
  <w:num w:numId="6">
    <w:abstractNumId w:val="32"/>
  </w:num>
  <w:num w:numId="7">
    <w:abstractNumId w:val="42"/>
  </w:num>
  <w:num w:numId="8">
    <w:abstractNumId w:val="6"/>
  </w:num>
  <w:num w:numId="9">
    <w:abstractNumId w:val="2"/>
  </w:num>
  <w:num w:numId="10">
    <w:abstractNumId w:val="21"/>
  </w:num>
  <w:num w:numId="11">
    <w:abstractNumId w:val="11"/>
  </w:num>
  <w:num w:numId="12">
    <w:abstractNumId w:val="16"/>
  </w:num>
  <w:num w:numId="13">
    <w:abstractNumId w:val="5"/>
  </w:num>
  <w:num w:numId="14">
    <w:abstractNumId w:val="25"/>
  </w:num>
  <w:num w:numId="15">
    <w:abstractNumId w:val="37"/>
  </w:num>
  <w:num w:numId="16">
    <w:abstractNumId w:val="29"/>
  </w:num>
  <w:num w:numId="17">
    <w:abstractNumId w:val="15"/>
  </w:num>
  <w:num w:numId="18">
    <w:abstractNumId w:val="43"/>
  </w:num>
  <w:num w:numId="19">
    <w:abstractNumId w:val="46"/>
  </w:num>
  <w:num w:numId="20">
    <w:abstractNumId w:val="13"/>
  </w:num>
  <w:num w:numId="21">
    <w:abstractNumId w:val="8"/>
  </w:num>
  <w:num w:numId="22">
    <w:abstractNumId w:val="36"/>
  </w:num>
  <w:num w:numId="23">
    <w:abstractNumId w:val="19"/>
  </w:num>
  <w:num w:numId="24">
    <w:abstractNumId w:val="30"/>
  </w:num>
  <w:num w:numId="25">
    <w:abstractNumId w:val="49"/>
  </w:num>
  <w:num w:numId="26">
    <w:abstractNumId w:val="0"/>
  </w:num>
  <w:num w:numId="27">
    <w:abstractNumId w:val="39"/>
  </w:num>
  <w:num w:numId="28">
    <w:abstractNumId w:val="40"/>
  </w:num>
  <w:num w:numId="29">
    <w:abstractNumId w:val="47"/>
  </w:num>
  <w:num w:numId="30">
    <w:abstractNumId w:val="4"/>
  </w:num>
  <w:num w:numId="31">
    <w:abstractNumId w:val="28"/>
  </w:num>
  <w:num w:numId="32">
    <w:abstractNumId w:val="45"/>
  </w:num>
  <w:num w:numId="33">
    <w:abstractNumId w:val="10"/>
  </w:num>
  <w:num w:numId="34">
    <w:abstractNumId w:val="35"/>
  </w:num>
  <w:num w:numId="35">
    <w:abstractNumId w:val="23"/>
  </w:num>
  <w:num w:numId="36">
    <w:abstractNumId w:val="48"/>
  </w:num>
  <w:num w:numId="37">
    <w:abstractNumId w:val="9"/>
  </w:num>
  <w:num w:numId="38">
    <w:abstractNumId w:val="34"/>
  </w:num>
  <w:num w:numId="39">
    <w:abstractNumId w:val="24"/>
  </w:num>
  <w:num w:numId="40">
    <w:abstractNumId w:val="3"/>
  </w:num>
  <w:num w:numId="41">
    <w:abstractNumId w:val="44"/>
  </w:num>
  <w:num w:numId="42">
    <w:abstractNumId w:val="1"/>
  </w:num>
  <w:num w:numId="43">
    <w:abstractNumId w:val="22"/>
  </w:num>
  <w:num w:numId="44">
    <w:abstractNumId w:val="41"/>
  </w:num>
  <w:num w:numId="45">
    <w:abstractNumId w:val="17"/>
  </w:num>
  <w:num w:numId="46">
    <w:abstractNumId w:val="20"/>
  </w:num>
  <w:num w:numId="47">
    <w:abstractNumId w:val="31"/>
  </w:num>
  <w:num w:numId="48">
    <w:abstractNumId w:val="27"/>
  </w:num>
  <w:num w:numId="49">
    <w:abstractNumId w:val="12"/>
  </w:num>
  <w:num w:numId="50">
    <w:abstractNumId w:val="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di Dinur">
    <w15:presenceInfo w15:providerId="AD" w15:userId="S::adi@k2view.com::24d9ab4d-41cb-499a-b572-205db6bc1285"/>
  </w15:person>
  <w15:person w15:author="Laura H">
    <w15:presenceInfo w15:providerId="Windows Live" w15:userId="12111d924d518e77"/>
  </w15:person>
  <w15:person w15:author="Laura Hammet">
    <w15:presenceInfo w15:providerId="None" w15:userId="Laura Hamme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pt-BR" w:vendorID="64" w:dllVersion="4096" w:nlCheck="1" w:checkStyle="0"/>
  <w:proofState w:spelling="clean" w:grammar="clean"/>
  <w:trackRevisions/>
  <w:defaultTabStop w:val="720"/>
  <w:hyphenationZone w:val="425"/>
  <w:defaultTableStyle w:val="TableGridLight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0A8"/>
    <w:rsid w:val="000005A8"/>
    <w:rsid w:val="0000096E"/>
    <w:rsid w:val="00001068"/>
    <w:rsid w:val="0000120C"/>
    <w:rsid w:val="000016B8"/>
    <w:rsid w:val="000021DF"/>
    <w:rsid w:val="000026A7"/>
    <w:rsid w:val="00002755"/>
    <w:rsid w:val="000029A2"/>
    <w:rsid w:val="00002EB3"/>
    <w:rsid w:val="000030CE"/>
    <w:rsid w:val="000035B9"/>
    <w:rsid w:val="000039F7"/>
    <w:rsid w:val="00003DAB"/>
    <w:rsid w:val="000046BC"/>
    <w:rsid w:val="000054C5"/>
    <w:rsid w:val="000066A5"/>
    <w:rsid w:val="000071F9"/>
    <w:rsid w:val="00007211"/>
    <w:rsid w:val="00010415"/>
    <w:rsid w:val="00011D8D"/>
    <w:rsid w:val="000125F9"/>
    <w:rsid w:val="000126AD"/>
    <w:rsid w:val="00012F0C"/>
    <w:rsid w:val="00013EC0"/>
    <w:rsid w:val="0001404C"/>
    <w:rsid w:val="00014558"/>
    <w:rsid w:val="00014E1C"/>
    <w:rsid w:val="00014EF8"/>
    <w:rsid w:val="00015E32"/>
    <w:rsid w:val="00016C3A"/>
    <w:rsid w:val="00017C40"/>
    <w:rsid w:val="00017D52"/>
    <w:rsid w:val="00021D90"/>
    <w:rsid w:val="00022203"/>
    <w:rsid w:val="000227C6"/>
    <w:rsid w:val="0002301D"/>
    <w:rsid w:val="000230C6"/>
    <w:rsid w:val="00023CDD"/>
    <w:rsid w:val="00023CF8"/>
    <w:rsid w:val="000240DE"/>
    <w:rsid w:val="00024344"/>
    <w:rsid w:val="000243A6"/>
    <w:rsid w:val="00024B68"/>
    <w:rsid w:val="00024EC5"/>
    <w:rsid w:val="00025A2E"/>
    <w:rsid w:val="00025A57"/>
    <w:rsid w:val="0002665D"/>
    <w:rsid w:val="00026F82"/>
    <w:rsid w:val="00027AE2"/>
    <w:rsid w:val="000308E0"/>
    <w:rsid w:val="000311EE"/>
    <w:rsid w:val="000321C8"/>
    <w:rsid w:val="00032886"/>
    <w:rsid w:val="00032D0F"/>
    <w:rsid w:val="00032E11"/>
    <w:rsid w:val="00033034"/>
    <w:rsid w:val="000331E7"/>
    <w:rsid w:val="0003375D"/>
    <w:rsid w:val="000337AD"/>
    <w:rsid w:val="00033A97"/>
    <w:rsid w:val="0003543F"/>
    <w:rsid w:val="00035D21"/>
    <w:rsid w:val="00036474"/>
    <w:rsid w:val="00037776"/>
    <w:rsid w:val="0004005A"/>
    <w:rsid w:val="00040184"/>
    <w:rsid w:val="000404DE"/>
    <w:rsid w:val="000404EB"/>
    <w:rsid w:val="0004087F"/>
    <w:rsid w:val="00040EBB"/>
    <w:rsid w:val="00041A4A"/>
    <w:rsid w:val="00041BC0"/>
    <w:rsid w:val="00042084"/>
    <w:rsid w:val="00042932"/>
    <w:rsid w:val="00042EB0"/>
    <w:rsid w:val="00043123"/>
    <w:rsid w:val="00043476"/>
    <w:rsid w:val="0004474F"/>
    <w:rsid w:val="00044CA4"/>
    <w:rsid w:val="00044F5E"/>
    <w:rsid w:val="00045B46"/>
    <w:rsid w:val="00045D12"/>
    <w:rsid w:val="0004609D"/>
    <w:rsid w:val="00046C4E"/>
    <w:rsid w:val="0004757F"/>
    <w:rsid w:val="00047828"/>
    <w:rsid w:val="0004796A"/>
    <w:rsid w:val="00050C97"/>
    <w:rsid w:val="00051AFA"/>
    <w:rsid w:val="00051F62"/>
    <w:rsid w:val="00053407"/>
    <w:rsid w:val="00053B9A"/>
    <w:rsid w:val="00054542"/>
    <w:rsid w:val="0005476B"/>
    <w:rsid w:val="000547F0"/>
    <w:rsid w:val="00055B91"/>
    <w:rsid w:val="00057C2E"/>
    <w:rsid w:val="00057F43"/>
    <w:rsid w:val="000606DF"/>
    <w:rsid w:val="00060947"/>
    <w:rsid w:val="00060A9D"/>
    <w:rsid w:val="00060C98"/>
    <w:rsid w:val="00061440"/>
    <w:rsid w:val="00061470"/>
    <w:rsid w:val="000617BB"/>
    <w:rsid w:val="00061811"/>
    <w:rsid w:val="000621A2"/>
    <w:rsid w:val="00062A71"/>
    <w:rsid w:val="00064BC8"/>
    <w:rsid w:val="00064E7A"/>
    <w:rsid w:val="000657CB"/>
    <w:rsid w:val="00065809"/>
    <w:rsid w:val="00065F4B"/>
    <w:rsid w:val="00066D7C"/>
    <w:rsid w:val="0006739F"/>
    <w:rsid w:val="00067BCA"/>
    <w:rsid w:val="00070182"/>
    <w:rsid w:val="000701AC"/>
    <w:rsid w:val="000702FC"/>
    <w:rsid w:val="00070953"/>
    <w:rsid w:val="00071521"/>
    <w:rsid w:val="00071E89"/>
    <w:rsid w:val="00072713"/>
    <w:rsid w:val="000727E1"/>
    <w:rsid w:val="000743BD"/>
    <w:rsid w:val="00074B9D"/>
    <w:rsid w:val="0007505B"/>
    <w:rsid w:val="000752DB"/>
    <w:rsid w:val="00075EB4"/>
    <w:rsid w:val="00076205"/>
    <w:rsid w:val="00081141"/>
    <w:rsid w:val="00085345"/>
    <w:rsid w:val="00085B0A"/>
    <w:rsid w:val="00085E24"/>
    <w:rsid w:val="0008656B"/>
    <w:rsid w:val="00087391"/>
    <w:rsid w:val="000873E0"/>
    <w:rsid w:val="00087A0C"/>
    <w:rsid w:val="000904C6"/>
    <w:rsid w:val="00090F04"/>
    <w:rsid w:val="0009192E"/>
    <w:rsid w:val="00092314"/>
    <w:rsid w:val="000923DF"/>
    <w:rsid w:val="00092778"/>
    <w:rsid w:val="00092D8E"/>
    <w:rsid w:val="0009391A"/>
    <w:rsid w:val="00093F8C"/>
    <w:rsid w:val="0009479F"/>
    <w:rsid w:val="00095144"/>
    <w:rsid w:val="00095671"/>
    <w:rsid w:val="000958DB"/>
    <w:rsid w:val="00096EDB"/>
    <w:rsid w:val="000972A8"/>
    <w:rsid w:val="0009741A"/>
    <w:rsid w:val="00097C51"/>
    <w:rsid w:val="000A0084"/>
    <w:rsid w:val="000A093F"/>
    <w:rsid w:val="000A0ED4"/>
    <w:rsid w:val="000A13B4"/>
    <w:rsid w:val="000A1D6C"/>
    <w:rsid w:val="000A21F8"/>
    <w:rsid w:val="000A252E"/>
    <w:rsid w:val="000A3550"/>
    <w:rsid w:val="000A4CDC"/>
    <w:rsid w:val="000A5959"/>
    <w:rsid w:val="000A5969"/>
    <w:rsid w:val="000A685D"/>
    <w:rsid w:val="000A697A"/>
    <w:rsid w:val="000A7255"/>
    <w:rsid w:val="000A7CC8"/>
    <w:rsid w:val="000A7DF6"/>
    <w:rsid w:val="000B0160"/>
    <w:rsid w:val="000B1682"/>
    <w:rsid w:val="000B1EE4"/>
    <w:rsid w:val="000B2023"/>
    <w:rsid w:val="000B2A6F"/>
    <w:rsid w:val="000B2DF7"/>
    <w:rsid w:val="000B3C05"/>
    <w:rsid w:val="000B42EC"/>
    <w:rsid w:val="000B486D"/>
    <w:rsid w:val="000B6F58"/>
    <w:rsid w:val="000B7398"/>
    <w:rsid w:val="000B761C"/>
    <w:rsid w:val="000B7700"/>
    <w:rsid w:val="000B78D2"/>
    <w:rsid w:val="000B7D73"/>
    <w:rsid w:val="000C02DE"/>
    <w:rsid w:val="000C02F4"/>
    <w:rsid w:val="000C0505"/>
    <w:rsid w:val="000C0916"/>
    <w:rsid w:val="000C0E7F"/>
    <w:rsid w:val="000C1617"/>
    <w:rsid w:val="000C1CF3"/>
    <w:rsid w:val="000C27EF"/>
    <w:rsid w:val="000C3369"/>
    <w:rsid w:val="000C346C"/>
    <w:rsid w:val="000C369F"/>
    <w:rsid w:val="000C3BCC"/>
    <w:rsid w:val="000C3DAB"/>
    <w:rsid w:val="000C4102"/>
    <w:rsid w:val="000C46B4"/>
    <w:rsid w:val="000C491B"/>
    <w:rsid w:val="000C50A5"/>
    <w:rsid w:val="000C5136"/>
    <w:rsid w:val="000C529D"/>
    <w:rsid w:val="000C52F1"/>
    <w:rsid w:val="000C5AE9"/>
    <w:rsid w:val="000C5D2A"/>
    <w:rsid w:val="000C6066"/>
    <w:rsid w:val="000C661A"/>
    <w:rsid w:val="000C6D31"/>
    <w:rsid w:val="000C7336"/>
    <w:rsid w:val="000D05EE"/>
    <w:rsid w:val="000D0CD0"/>
    <w:rsid w:val="000D14F5"/>
    <w:rsid w:val="000D27DE"/>
    <w:rsid w:val="000D2CBB"/>
    <w:rsid w:val="000D343D"/>
    <w:rsid w:val="000D352D"/>
    <w:rsid w:val="000D3E1C"/>
    <w:rsid w:val="000D493D"/>
    <w:rsid w:val="000D4B9B"/>
    <w:rsid w:val="000D55A1"/>
    <w:rsid w:val="000D55AC"/>
    <w:rsid w:val="000D5804"/>
    <w:rsid w:val="000D5FAB"/>
    <w:rsid w:val="000D613B"/>
    <w:rsid w:val="000D68A7"/>
    <w:rsid w:val="000E0383"/>
    <w:rsid w:val="000E0536"/>
    <w:rsid w:val="000E09D0"/>
    <w:rsid w:val="000E0D66"/>
    <w:rsid w:val="000E142A"/>
    <w:rsid w:val="000E16C9"/>
    <w:rsid w:val="000E1822"/>
    <w:rsid w:val="000E1B7D"/>
    <w:rsid w:val="000E245E"/>
    <w:rsid w:val="000E27A1"/>
    <w:rsid w:val="000E33EA"/>
    <w:rsid w:val="000E3E28"/>
    <w:rsid w:val="000E4200"/>
    <w:rsid w:val="000E452C"/>
    <w:rsid w:val="000E47F9"/>
    <w:rsid w:val="000E4E6F"/>
    <w:rsid w:val="000E53DC"/>
    <w:rsid w:val="000E594A"/>
    <w:rsid w:val="000E61BE"/>
    <w:rsid w:val="000E663C"/>
    <w:rsid w:val="000E6894"/>
    <w:rsid w:val="000E70B0"/>
    <w:rsid w:val="000E786C"/>
    <w:rsid w:val="000E7DC4"/>
    <w:rsid w:val="000F01F1"/>
    <w:rsid w:val="000F0A9C"/>
    <w:rsid w:val="000F0F58"/>
    <w:rsid w:val="000F2102"/>
    <w:rsid w:val="000F256B"/>
    <w:rsid w:val="000F25AD"/>
    <w:rsid w:val="000F25BD"/>
    <w:rsid w:val="000F399B"/>
    <w:rsid w:val="000F39B4"/>
    <w:rsid w:val="000F4083"/>
    <w:rsid w:val="000F46B6"/>
    <w:rsid w:val="000F532D"/>
    <w:rsid w:val="000F580A"/>
    <w:rsid w:val="000F5E57"/>
    <w:rsid w:val="000F617C"/>
    <w:rsid w:val="000F7EB6"/>
    <w:rsid w:val="00100DDE"/>
    <w:rsid w:val="0010100B"/>
    <w:rsid w:val="00102285"/>
    <w:rsid w:val="00102DCE"/>
    <w:rsid w:val="00103678"/>
    <w:rsid w:val="001036B9"/>
    <w:rsid w:val="0010444C"/>
    <w:rsid w:val="001044C5"/>
    <w:rsid w:val="0010497C"/>
    <w:rsid w:val="00105060"/>
    <w:rsid w:val="0010590D"/>
    <w:rsid w:val="00105A04"/>
    <w:rsid w:val="001060CF"/>
    <w:rsid w:val="00106729"/>
    <w:rsid w:val="00106B7C"/>
    <w:rsid w:val="00106C87"/>
    <w:rsid w:val="0010711E"/>
    <w:rsid w:val="001100F3"/>
    <w:rsid w:val="00110224"/>
    <w:rsid w:val="0011082A"/>
    <w:rsid w:val="0011172A"/>
    <w:rsid w:val="00111E10"/>
    <w:rsid w:val="0011218E"/>
    <w:rsid w:val="00112C70"/>
    <w:rsid w:val="00112F3A"/>
    <w:rsid w:val="001142CE"/>
    <w:rsid w:val="001146E5"/>
    <w:rsid w:val="00114C84"/>
    <w:rsid w:val="00114C9E"/>
    <w:rsid w:val="00115E00"/>
    <w:rsid w:val="00117397"/>
    <w:rsid w:val="00117473"/>
    <w:rsid w:val="00117CC7"/>
    <w:rsid w:val="00117CEC"/>
    <w:rsid w:val="00120138"/>
    <w:rsid w:val="00120A13"/>
    <w:rsid w:val="00121239"/>
    <w:rsid w:val="00121306"/>
    <w:rsid w:val="00124A57"/>
    <w:rsid w:val="00124A80"/>
    <w:rsid w:val="00124E90"/>
    <w:rsid w:val="00124EC6"/>
    <w:rsid w:val="00125526"/>
    <w:rsid w:val="001258A1"/>
    <w:rsid w:val="00125929"/>
    <w:rsid w:val="00125B80"/>
    <w:rsid w:val="00126020"/>
    <w:rsid w:val="00130073"/>
    <w:rsid w:val="00130302"/>
    <w:rsid w:val="00133600"/>
    <w:rsid w:val="001336C1"/>
    <w:rsid w:val="00133A6B"/>
    <w:rsid w:val="00133CF5"/>
    <w:rsid w:val="00133FC8"/>
    <w:rsid w:val="00133FEB"/>
    <w:rsid w:val="00134C13"/>
    <w:rsid w:val="0013546E"/>
    <w:rsid w:val="001356F0"/>
    <w:rsid w:val="00135A43"/>
    <w:rsid w:val="00135BD0"/>
    <w:rsid w:val="0013666E"/>
    <w:rsid w:val="00136CB7"/>
    <w:rsid w:val="0013769C"/>
    <w:rsid w:val="00137DFA"/>
    <w:rsid w:val="0014006A"/>
    <w:rsid w:val="001403E6"/>
    <w:rsid w:val="00140C9C"/>
    <w:rsid w:val="0014147F"/>
    <w:rsid w:val="00141B6D"/>
    <w:rsid w:val="001420EC"/>
    <w:rsid w:val="00142CA6"/>
    <w:rsid w:val="001431B0"/>
    <w:rsid w:val="001432A5"/>
    <w:rsid w:val="00144113"/>
    <w:rsid w:val="00144D07"/>
    <w:rsid w:val="001458F8"/>
    <w:rsid w:val="001459A7"/>
    <w:rsid w:val="001468C9"/>
    <w:rsid w:val="00147346"/>
    <w:rsid w:val="0014763C"/>
    <w:rsid w:val="00147B44"/>
    <w:rsid w:val="00150429"/>
    <w:rsid w:val="00150B51"/>
    <w:rsid w:val="00151622"/>
    <w:rsid w:val="0015189D"/>
    <w:rsid w:val="00151BFE"/>
    <w:rsid w:val="001520B7"/>
    <w:rsid w:val="00152447"/>
    <w:rsid w:val="001528CD"/>
    <w:rsid w:val="00152B97"/>
    <w:rsid w:val="001534BE"/>
    <w:rsid w:val="00153F26"/>
    <w:rsid w:val="00153F5A"/>
    <w:rsid w:val="0015418B"/>
    <w:rsid w:val="00154E12"/>
    <w:rsid w:val="001556CD"/>
    <w:rsid w:val="001556D9"/>
    <w:rsid w:val="00155E21"/>
    <w:rsid w:val="001560DB"/>
    <w:rsid w:val="001566F1"/>
    <w:rsid w:val="00156C0E"/>
    <w:rsid w:val="001579CC"/>
    <w:rsid w:val="00157F92"/>
    <w:rsid w:val="00160781"/>
    <w:rsid w:val="00160B7A"/>
    <w:rsid w:val="00161A3D"/>
    <w:rsid w:val="001622F2"/>
    <w:rsid w:val="0016306C"/>
    <w:rsid w:val="00163161"/>
    <w:rsid w:val="00163688"/>
    <w:rsid w:val="0016437F"/>
    <w:rsid w:val="001643AB"/>
    <w:rsid w:val="001645D6"/>
    <w:rsid w:val="001646D6"/>
    <w:rsid w:val="00164807"/>
    <w:rsid w:val="0016501F"/>
    <w:rsid w:val="001654E0"/>
    <w:rsid w:val="00165880"/>
    <w:rsid w:val="00165D2C"/>
    <w:rsid w:val="00166B4B"/>
    <w:rsid w:val="00166CDD"/>
    <w:rsid w:val="00166E79"/>
    <w:rsid w:val="001670F8"/>
    <w:rsid w:val="0016782C"/>
    <w:rsid w:val="001678E5"/>
    <w:rsid w:val="00167FCA"/>
    <w:rsid w:val="001706F4"/>
    <w:rsid w:val="00171D67"/>
    <w:rsid w:val="00172416"/>
    <w:rsid w:val="00172AB6"/>
    <w:rsid w:val="001730F7"/>
    <w:rsid w:val="001736E4"/>
    <w:rsid w:val="00173B44"/>
    <w:rsid w:val="00173E2C"/>
    <w:rsid w:val="0017403D"/>
    <w:rsid w:val="00174E87"/>
    <w:rsid w:val="00174F86"/>
    <w:rsid w:val="00175147"/>
    <w:rsid w:val="00175B9F"/>
    <w:rsid w:val="00177259"/>
    <w:rsid w:val="00177A4E"/>
    <w:rsid w:val="00181604"/>
    <w:rsid w:val="0018195A"/>
    <w:rsid w:val="00182A81"/>
    <w:rsid w:val="00182BCF"/>
    <w:rsid w:val="001834D9"/>
    <w:rsid w:val="0018483B"/>
    <w:rsid w:val="00185193"/>
    <w:rsid w:val="00186053"/>
    <w:rsid w:val="001860F2"/>
    <w:rsid w:val="001865E4"/>
    <w:rsid w:val="0018687C"/>
    <w:rsid w:val="0018796A"/>
    <w:rsid w:val="00187D9C"/>
    <w:rsid w:val="00187EC4"/>
    <w:rsid w:val="00187FB2"/>
    <w:rsid w:val="0019074D"/>
    <w:rsid w:val="00190B28"/>
    <w:rsid w:val="001911F4"/>
    <w:rsid w:val="0019151E"/>
    <w:rsid w:val="00191588"/>
    <w:rsid w:val="00191DBA"/>
    <w:rsid w:val="00191F0B"/>
    <w:rsid w:val="001920B2"/>
    <w:rsid w:val="00192310"/>
    <w:rsid w:val="0019283C"/>
    <w:rsid w:val="00192A52"/>
    <w:rsid w:val="00193AF2"/>
    <w:rsid w:val="00193FD4"/>
    <w:rsid w:val="001945D6"/>
    <w:rsid w:val="00194B02"/>
    <w:rsid w:val="00194C43"/>
    <w:rsid w:val="00194C8E"/>
    <w:rsid w:val="00194CD2"/>
    <w:rsid w:val="00194EC8"/>
    <w:rsid w:val="00195290"/>
    <w:rsid w:val="00195457"/>
    <w:rsid w:val="00195F41"/>
    <w:rsid w:val="001967D7"/>
    <w:rsid w:val="00196BE8"/>
    <w:rsid w:val="00196F3B"/>
    <w:rsid w:val="001977FD"/>
    <w:rsid w:val="00197CB7"/>
    <w:rsid w:val="001A027A"/>
    <w:rsid w:val="001A053A"/>
    <w:rsid w:val="001A1F12"/>
    <w:rsid w:val="001A292B"/>
    <w:rsid w:val="001A32C7"/>
    <w:rsid w:val="001A35B5"/>
    <w:rsid w:val="001A3646"/>
    <w:rsid w:val="001A3FC8"/>
    <w:rsid w:val="001A44F6"/>
    <w:rsid w:val="001A460F"/>
    <w:rsid w:val="001A5DDC"/>
    <w:rsid w:val="001A5E8A"/>
    <w:rsid w:val="001A5F5E"/>
    <w:rsid w:val="001A607D"/>
    <w:rsid w:val="001A6845"/>
    <w:rsid w:val="001A6D07"/>
    <w:rsid w:val="001A6FE0"/>
    <w:rsid w:val="001A79D7"/>
    <w:rsid w:val="001B023B"/>
    <w:rsid w:val="001B0DD3"/>
    <w:rsid w:val="001B1108"/>
    <w:rsid w:val="001B1566"/>
    <w:rsid w:val="001B1982"/>
    <w:rsid w:val="001B1C4F"/>
    <w:rsid w:val="001B2576"/>
    <w:rsid w:val="001B303E"/>
    <w:rsid w:val="001B354E"/>
    <w:rsid w:val="001B394E"/>
    <w:rsid w:val="001B41ED"/>
    <w:rsid w:val="001B4246"/>
    <w:rsid w:val="001B4E14"/>
    <w:rsid w:val="001B5711"/>
    <w:rsid w:val="001B5BA0"/>
    <w:rsid w:val="001B62FF"/>
    <w:rsid w:val="001B674E"/>
    <w:rsid w:val="001B679A"/>
    <w:rsid w:val="001B6E60"/>
    <w:rsid w:val="001B6F9F"/>
    <w:rsid w:val="001B7F20"/>
    <w:rsid w:val="001C02DC"/>
    <w:rsid w:val="001C05A0"/>
    <w:rsid w:val="001C0841"/>
    <w:rsid w:val="001C147A"/>
    <w:rsid w:val="001C1C92"/>
    <w:rsid w:val="001C1F41"/>
    <w:rsid w:val="001C245F"/>
    <w:rsid w:val="001C2545"/>
    <w:rsid w:val="001C294F"/>
    <w:rsid w:val="001C2BC0"/>
    <w:rsid w:val="001C2BDD"/>
    <w:rsid w:val="001C2CA5"/>
    <w:rsid w:val="001C3F19"/>
    <w:rsid w:val="001C4EA2"/>
    <w:rsid w:val="001C5D92"/>
    <w:rsid w:val="001C6488"/>
    <w:rsid w:val="001C6955"/>
    <w:rsid w:val="001C70B9"/>
    <w:rsid w:val="001C7134"/>
    <w:rsid w:val="001C723F"/>
    <w:rsid w:val="001C7532"/>
    <w:rsid w:val="001C7E14"/>
    <w:rsid w:val="001D03B8"/>
    <w:rsid w:val="001D0E36"/>
    <w:rsid w:val="001D11BA"/>
    <w:rsid w:val="001D17BE"/>
    <w:rsid w:val="001D267A"/>
    <w:rsid w:val="001D2726"/>
    <w:rsid w:val="001D4049"/>
    <w:rsid w:val="001D4BB0"/>
    <w:rsid w:val="001D4CEE"/>
    <w:rsid w:val="001D5544"/>
    <w:rsid w:val="001D6B8D"/>
    <w:rsid w:val="001D6C20"/>
    <w:rsid w:val="001D6E84"/>
    <w:rsid w:val="001D7509"/>
    <w:rsid w:val="001D7562"/>
    <w:rsid w:val="001E027F"/>
    <w:rsid w:val="001E04C5"/>
    <w:rsid w:val="001E0657"/>
    <w:rsid w:val="001E0C18"/>
    <w:rsid w:val="001E0DE6"/>
    <w:rsid w:val="001E2A26"/>
    <w:rsid w:val="001E3C81"/>
    <w:rsid w:val="001E3CF9"/>
    <w:rsid w:val="001E3ED1"/>
    <w:rsid w:val="001E481D"/>
    <w:rsid w:val="001E49DB"/>
    <w:rsid w:val="001E4AF0"/>
    <w:rsid w:val="001E4EA8"/>
    <w:rsid w:val="001E59F1"/>
    <w:rsid w:val="001E6DE7"/>
    <w:rsid w:val="001E7F52"/>
    <w:rsid w:val="001F0ABE"/>
    <w:rsid w:val="001F0BC8"/>
    <w:rsid w:val="001F0DE6"/>
    <w:rsid w:val="001F1B27"/>
    <w:rsid w:val="001F1B43"/>
    <w:rsid w:val="001F21AF"/>
    <w:rsid w:val="001F25B4"/>
    <w:rsid w:val="001F317C"/>
    <w:rsid w:val="001F3844"/>
    <w:rsid w:val="001F38B6"/>
    <w:rsid w:val="001F4A20"/>
    <w:rsid w:val="001F4EE2"/>
    <w:rsid w:val="001F6A47"/>
    <w:rsid w:val="001F738A"/>
    <w:rsid w:val="001F73C0"/>
    <w:rsid w:val="001F7727"/>
    <w:rsid w:val="001F7A79"/>
    <w:rsid w:val="001F7C4A"/>
    <w:rsid w:val="0020061C"/>
    <w:rsid w:val="00200CA4"/>
    <w:rsid w:val="00201857"/>
    <w:rsid w:val="0020287C"/>
    <w:rsid w:val="00203502"/>
    <w:rsid w:val="002036A2"/>
    <w:rsid w:val="00203CCD"/>
    <w:rsid w:val="002041C3"/>
    <w:rsid w:val="0020442D"/>
    <w:rsid w:val="002044CF"/>
    <w:rsid w:val="00205979"/>
    <w:rsid w:val="00205DE5"/>
    <w:rsid w:val="0020709C"/>
    <w:rsid w:val="00207BCC"/>
    <w:rsid w:val="00210184"/>
    <w:rsid w:val="00211A5E"/>
    <w:rsid w:val="00211F0C"/>
    <w:rsid w:val="002134CD"/>
    <w:rsid w:val="00213B48"/>
    <w:rsid w:val="002156EE"/>
    <w:rsid w:val="002157C6"/>
    <w:rsid w:val="00215B1A"/>
    <w:rsid w:val="002176DB"/>
    <w:rsid w:val="00220BBF"/>
    <w:rsid w:val="00221120"/>
    <w:rsid w:val="00221957"/>
    <w:rsid w:val="0022216B"/>
    <w:rsid w:val="0022249B"/>
    <w:rsid w:val="00222893"/>
    <w:rsid w:val="00223C45"/>
    <w:rsid w:val="00223E4D"/>
    <w:rsid w:val="002246D2"/>
    <w:rsid w:val="002250E1"/>
    <w:rsid w:val="002269F1"/>
    <w:rsid w:val="00226D2F"/>
    <w:rsid w:val="002302C5"/>
    <w:rsid w:val="002307A4"/>
    <w:rsid w:val="00230A97"/>
    <w:rsid w:val="00230D1E"/>
    <w:rsid w:val="00231B9A"/>
    <w:rsid w:val="00231BD4"/>
    <w:rsid w:val="00231C62"/>
    <w:rsid w:val="002320F9"/>
    <w:rsid w:val="00232347"/>
    <w:rsid w:val="00232461"/>
    <w:rsid w:val="00232ABF"/>
    <w:rsid w:val="00233CA5"/>
    <w:rsid w:val="002345CE"/>
    <w:rsid w:val="00234DC5"/>
    <w:rsid w:val="002355BB"/>
    <w:rsid w:val="002358A2"/>
    <w:rsid w:val="002358E8"/>
    <w:rsid w:val="00235EEC"/>
    <w:rsid w:val="00235F51"/>
    <w:rsid w:val="002366C0"/>
    <w:rsid w:val="00236B9D"/>
    <w:rsid w:val="0023730A"/>
    <w:rsid w:val="00240455"/>
    <w:rsid w:val="00240500"/>
    <w:rsid w:val="00241653"/>
    <w:rsid w:val="0024286F"/>
    <w:rsid w:val="00243533"/>
    <w:rsid w:val="00243A21"/>
    <w:rsid w:val="00243C43"/>
    <w:rsid w:val="00243CD6"/>
    <w:rsid w:val="00244012"/>
    <w:rsid w:val="00244337"/>
    <w:rsid w:val="00244FAC"/>
    <w:rsid w:val="00245F83"/>
    <w:rsid w:val="00246164"/>
    <w:rsid w:val="002461C3"/>
    <w:rsid w:val="00246575"/>
    <w:rsid w:val="0024783C"/>
    <w:rsid w:val="00250401"/>
    <w:rsid w:val="002508B1"/>
    <w:rsid w:val="00250C73"/>
    <w:rsid w:val="00250CF2"/>
    <w:rsid w:val="00251E6A"/>
    <w:rsid w:val="00252077"/>
    <w:rsid w:val="00252E93"/>
    <w:rsid w:val="00253768"/>
    <w:rsid w:val="0025387B"/>
    <w:rsid w:val="002545B3"/>
    <w:rsid w:val="002549B0"/>
    <w:rsid w:val="00255C29"/>
    <w:rsid w:val="00256AA6"/>
    <w:rsid w:val="00257967"/>
    <w:rsid w:val="00257DBF"/>
    <w:rsid w:val="00260106"/>
    <w:rsid w:val="002601AD"/>
    <w:rsid w:val="00260630"/>
    <w:rsid w:val="0026112A"/>
    <w:rsid w:val="002611B4"/>
    <w:rsid w:val="00261210"/>
    <w:rsid w:val="00261286"/>
    <w:rsid w:val="002619AD"/>
    <w:rsid w:val="00261AE7"/>
    <w:rsid w:val="00261BC3"/>
    <w:rsid w:val="00261C6D"/>
    <w:rsid w:val="00262107"/>
    <w:rsid w:val="0026217C"/>
    <w:rsid w:val="00262A1C"/>
    <w:rsid w:val="00262E0D"/>
    <w:rsid w:val="00263B58"/>
    <w:rsid w:val="0026428B"/>
    <w:rsid w:val="00264CBD"/>
    <w:rsid w:val="00265B35"/>
    <w:rsid w:val="00265ECE"/>
    <w:rsid w:val="002663AB"/>
    <w:rsid w:val="00267308"/>
    <w:rsid w:val="00267D5A"/>
    <w:rsid w:val="00267DA2"/>
    <w:rsid w:val="00270AB5"/>
    <w:rsid w:val="00271D65"/>
    <w:rsid w:val="00272283"/>
    <w:rsid w:val="00272552"/>
    <w:rsid w:val="00272899"/>
    <w:rsid w:val="002728FF"/>
    <w:rsid w:val="00273B6F"/>
    <w:rsid w:val="00273EEE"/>
    <w:rsid w:val="002744E6"/>
    <w:rsid w:val="0027473A"/>
    <w:rsid w:val="002749DE"/>
    <w:rsid w:val="00274F1D"/>
    <w:rsid w:val="00275A4A"/>
    <w:rsid w:val="00276B98"/>
    <w:rsid w:val="00277F5C"/>
    <w:rsid w:val="0028010F"/>
    <w:rsid w:val="002808FE"/>
    <w:rsid w:val="00281ABA"/>
    <w:rsid w:val="00281FF5"/>
    <w:rsid w:val="00282447"/>
    <w:rsid w:val="00282A86"/>
    <w:rsid w:val="00283205"/>
    <w:rsid w:val="00284B02"/>
    <w:rsid w:val="002852B9"/>
    <w:rsid w:val="0028587B"/>
    <w:rsid w:val="00285B8A"/>
    <w:rsid w:val="00285F7D"/>
    <w:rsid w:val="00287C83"/>
    <w:rsid w:val="0029019D"/>
    <w:rsid w:val="002903B8"/>
    <w:rsid w:val="00291CFE"/>
    <w:rsid w:val="00291D32"/>
    <w:rsid w:val="00291EFE"/>
    <w:rsid w:val="00291F9F"/>
    <w:rsid w:val="002928F7"/>
    <w:rsid w:val="00292DD8"/>
    <w:rsid w:val="00293AF6"/>
    <w:rsid w:val="002953D3"/>
    <w:rsid w:val="002959BC"/>
    <w:rsid w:val="00295A86"/>
    <w:rsid w:val="002A050D"/>
    <w:rsid w:val="002A1A01"/>
    <w:rsid w:val="002A27A8"/>
    <w:rsid w:val="002A380E"/>
    <w:rsid w:val="002A3EA8"/>
    <w:rsid w:val="002A466C"/>
    <w:rsid w:val="002A517E"/>
    <w:rsid w:val="002A599F"/>
    <w:rsid w:val="002A5FC0"/>
    <w:rsid w:val="002A60E8"/>
    <w:rsid w:val="002A794F"/>
    <w:rsid w:val="002B051C"/>
    <w:rsid w:val="002B0683"/>
    <w:rsid w:val="002B09B8"/>
    <w:rsid w:val="002B0A5C"/>
    <w:rsid w:val="002B1699"/>
    <w:rsid w:val="002B1FCA"/>
    <w:rsid w:val="002B1FD9"/>
    <w:rsid w:val="002B3314"/>
    <w:rsid w:val="002B3D40"/>
    <w:rsid w:val="002B4B10"/>
    <w:rsid w:val="002B4E1B"/>
    <w:rsid w:val="002B5A16"/>
    <w:rsid w:val="002B5D28"/>
    <w:rsid w:val="002B6DCF"/>
    <w:rsid w:val="002B710B"/>
    <w:rsid w:val="002B7668"/>
    <w:rsid w:val="002B79E1"/>
    <w:rsid w:val="002B7FA8"/>
    <w:rsid w:val="002C0672"/>
    <w:rsid w:val="002C0C72"/>
    <w:rsid w:val="002C1288"/>
    <w:rsid w:val="002C14A3"/>
    <w:rsid w:val="002C1697"/>
    <w:rsid w:val="002C1D98"/>
    <w:rsid w:val="002C256D"/>
    <w:rsid w:val="002C2870"/>
    <w:rsid w:val="002C48BD"/>
    <w:rsid w:val="002C55AA"/>
    <w:rsid w:val="002C55E6"/>
    <w:rsid w:val="002C5BE0"/>
    <w:rsid w:val="002C5F26"/>
    <w:rsid w:val="002C5FAB"/>
    <w:rsid w:val="002C7733"/>
    <w:rsid w:val="002C7B27"/>
    <w:rsid w:val="002C7BA3"/>
    <w:rsid w:val="002C7DC3"/>
    <w:rsid w:val="002C7E58"/>
    <w:rsid w:val="002C7E98"/>
    <w:rsid w:val="002D004C"/>
    <w:rsid w:val="002D02A4"/>
    <w:rsid w:val="002D2656"/>
    <w:rsid w:val="002D275A"/>
    <w:rsid w:val="002D2A06"/>
    <w:rsid w:val="002D2AD8"/>
    <w:rsid w:val="002D3033"/>
    <w:rsid w:val="002D317F"/>
    <w:rsid w:val="002D3402"/>
    <w:rsid w:val="002D3413"/>
    <w:rsid w:val="002D3FDA"/>
    <w:rsid w:val="002D404E"/>
    <w:rsid w:val="002D448D"/>
    <w:rsid w:val="002D5188"/>
    <w:rsid w:val="002D5C42"/>
    <w:rsid w:val="002D5D35"/>
    <w:rsid w:val="002D5D7C"/>
    <w:rsid w:val="002D5DB4"/>
    <w:rsid w:val="002D5FE2"/>
    <w:rsid w:val="002D6BAB"/>
    <w:rsid w:val="002D6D82"/>
    <w:rsid w:val="002D6F54"/>
    <w:rsid w:val="002E03F6"/>
    <w:rsid w:val="002E0515"/>
    <w:rsid w:val="002E078C"/>
    <w:rsid w:val="002E09CE"/>
    <w:rsid w:val="002E1C6E"/>
    <w:rsid w:val="002E239B"/>
    <w:rsid w:val="002E2621"/>
    <w:rsid w:val="002E30FD"/>
    <w:rsid w:val="002E34EE"/>
    <w:rsid w:val="002E3576"/>
    <w:rsid w:val="002E35ED"/>
    <w:rsid w:val="002E3603"/>
    <w:rsid w:val="002E3DA8"/>
    <w:rsid w:val="002E3DBD"/>
    <w:rsid w:val="002E42AE"/>
    <w:rsid w:val="002E47D3"/>
    <w:rsid w:val="002E540D"/>
    <w:rsid w:val="002E5EA9"/>
    <w:rsid w:val="002E6183"/>
    <w:rsid w:val="002E67AE"/>
    <w:rsid w:val="002E6AD6"/>
    <w:rsid w:val="002E748B"/>
    <w:rsid w:val="002E7571"/>
    <w:rsid w:val="002E77CA"/>
    <w:rsid w:val="002E79E4"/>
    <w:rsid w:val="002F0475"/>
    <w:rsid w:val="002F215E"/>
    <w:rsid w:val="002F2A12"/>
    <w:rsid w:val="002F3192"/>
    <w:rsid w:val="002F3781"/>
    <w:rsid w:val="002F3E51"/>
    <w:rsid w:val="002F450E"/>
    <w:rsid w:val="002F4FEC"/>
    <w:rsid w:val="002F5709"/>
    <w:rsid w:val="002F59E5"/>
    <w:rsid w:val="002F64E7"/>
    <w:rsid w:val="002F6B69"/>
    <w:rsid w:val="002F6BCA"/>
    <w:rsid w:val="002F6F9A"/>
    <w:rsid w:val="002F75FC"/>
    <w:rsid w:val="002F79D2"/>
    <w:rsid w:val="00300186"/>
    <w:rsid w:val="003001DF"/>
    <w:rsid w:val="00300EA4"/>
    <w:rsid w:val="00300F2B"/>
    <w:rsid w:val="003012CA"/>
    <w:rsid w:val="003016B6"/>
    <w:rsid w:val="00301B4B"/>
    <w:rsid w:val="00302305"/>
    <w:rsid w:val="003025B9"/>
    <w:rsid w:val="003026DD"/>
    <w:rsid w:val="00302A0C"/>
    <w:rsid w:val="00302CBB"/>
    <w:rsid w:val="00302D28"/>
    <w:rsid w:val="00303105"/>
    <w:rsid w:val="003033DF"/>
    <w:rsid w:val="00304DE6"/>
    <w:rsid w:val="003054B6"/>
    <w:rsid w:val="00305713"/>
    <w:rsid w:val="00305FF6"/>
    <w:rsid w:val="0030672A"/>
    <w:rsid w:val="00306A95"/>
    <w:rsid w:val="00306E37"/>
    <w:rsid w:val="00307136"/>
    <w:rsid w:val="00307B52"/>
    <w:rsid w:val="003110B8"/>
    <w:rsid w:val="003114CC"/>
    <w:rsid w:val="00311DBE"/>
    <w:rsid w:val="00311FB5"/>
    <w:rsid w:val="003123A5"/>
    <w:rsid w:val="0031244F"/>
    <w:rsid w:val="003129B1"/>
    <w:rsid w:val="00313891"/>
    <w:rsid w:val="00313CDF"/>
    <w:rsid w:val="00313D43"/>
    <w:rsid w:val="0031405B"/>
    <w:rsid w:val="00314D3E"/>
    <w:rsid w:val="00314EF1"/>
    <w:rsid w:val="0031579C"/>
    <w:rsid w:val="00315964"/>
    <w:rsid w:val="00315FEC"/>
    <w:rsid w:val="003160B6"/>
    <w:rsid w:val="00316C61"/>
    <w:rsid w:val="00316E25"/>
    <w:rsid w:val="00317DC8"/>
    <w:rsid w:val="0032052F"/>
    <w:rsid w:val="00320631"/>
    <w:rsid w:val="0032185F"/>
    <w:rsid w:val="00321A33"/>
    <w:rsid w:val="00321B9F"/>
    <w:rsid w:val="00321BEF"/>
    <w:rsid w:val="00321D40"/>
    <w:rsid w:val="00321FD2"/>
    <w:rsid w:val="00322368"/>
    <w:rsid w:val="00322C31"/>
    <w:rsid w:val="0032318C"/>
    <w:rsid w:val="00323630"/>
    <w:rsid w:val="00323C74"/>
    <w:rsid w:val="00323E4A"/>
    <w:rsid w:val="00323F1E"/>
    <w:rsid w:val="0032418F"/>
    <w:rsid w:val="0032556F"/>
    <w:rsid w:val="00325BE7"/>
    <w:rsid w:val="00325D16"/>
    <w:rsid w:val="003264BF"/>
    <w:rsid w:val="00326BED"/>
    <w:rsid w:val="0032754B"/>
    <w:rsid w:val="00330719"/>
    <w:rsid w:val="00330C5B"/>
    <w:rsid w:val="00330F12"/>
    <w:rsid w:val="00331068"/>
    <w:rsid w:val="00331186"/>
    <w:rsid w:val="00331472"/>
    <w:rsid w:val="0033291A"/>
    <w:rsid w:val="003333DA"/>
    <w:rsid w:val="003341A2"/>
    <w:rsid w:val="00335967"/>
    <w:rsid w:val="00335A45"/>
    <w:rsid w:val="00335E44"/>
    <w:rsid w:val="00335F5D"/>
    <w:rsid w:val="003374B5"/>
    <w:rsid w:val="003401E2"/>
    <w:rsid w:val="00341455"/>
    <w:rsid w:val="00341DC2"/>
    <w:rsid w:val="0034330F"/>
    <w:rsid w:val="003439EE"/>
    <w:rsid w:val="00343E7B"/>
    <w:rsid w:val="00344156"/>
    <w:rsid w:val="00344B8D"/>
    <w:rsid w:val="00345416"/>
    <w:rsid w:val="00345419"/>
    <w:rsid w:val="00345B60"/>
    <w:rsid w:val="00345C4C"/>
    <w:rsid w:val="0034601F"/>
    <w:rsid w:val="0034638D"/>
    <w:rsid w:val="003463FD"/>
    <w:rsid w:val="0034674F"/>
    <w:rsid w:val="003472FD"/>
    <w:rsid w:val="003475DC"/>
    <w:rsid w:val="00347A74"/>
    <w:rsid w:val="00347D6D"/>
    <w:rsid w:val="00347D99"/>
    <w:rsid w:val="00347ED2"/>
    <w:rsid w:val="00350190"/>
    <w:rsid w:val="003518E2"/>
    <w:rsid w:val="00351BB3"/>
    <w:rsid w:val="00351C9A"/>
    <w:rsid w:val="0035250C"/>
    <w:rsid w:val="003540CF"/>
    <w:rsid w:val="00354EDE"/>
    <w:rsid w:val="00355EC1"/>
    <w:rsid w:val="003560D0"/>
    <w:rsid w:val="003561A4"/>
    <w:rsid w:val="0035623C"/>
    <w:rsid w:val="00356795"/>
    <w:rsid w:val="003571B5"/>
    <w:rsid w:val="00357522"/>
    <w:rsid w:val="00360111"/>
    <w:rsid w:val="00360B58"/>
    <w:rsid w:val="00360B82"/>
    <w:rsid w:val="00361A96"/>
    <w:rsid w:val="00361C30"/>
    <w:rsid w:val="003634B6"/>
    <w:rsid w:val="00363A2E"/>
    <w:rsid w:val="00363CC4"/>
    <w:rsid w:val="0036419E"/>
    <w:rsid w:val="003643A4"/>
    <w:rsid w:val="003650F3"/>
    <w:rsid w:val="00366407"/>
    <w:rsid w:val="0036652B"/>
    <w:rsid w:val="00366E78"/>
    <w:rsid w:val="003672ED"/>
    <w:rsid w:val="00367489"/>
    <w:rsid w:val="003703EA"/>
    <w:rsid w:val="003705D8"/>
    <w:rsid w:val="003712BA"/>
    <w:rsid w:val="003716E6"/>
    <w:rsid w:val="00372216"/>
    <w:rsid w:val="003723BE"/>
    <w:rsid w:val="003724DA"/>
    <w:rsid w:val="00372F96"/>
    <w:rsid w:val="0037449E"/>
    <w:rsid w:val="003746AD"/>
    <w:rsid w:val="003749E7"/>
    <w:rsid w:val="0037528D"/>
    <w:rsid w:val="003755DD"/>
    <w:rsid w:val="00375693"/>
    <w:rsid w:val="003757FB"/>
    <w:rsid w:val="00375A66"/>
    <w:rsid w:val="00375B24"/>
    <w:rsid w:val="0037666C"/>
    <w:rsid w:val="00377AD0"/>
    <w:rsid w:val="00377AE2"/>
    <w:rsid w:val="00377D61"/>
    <w:rsid w:val="0038060E"/>
    <w:rsid w:val="00380BA0"/>
    <w:rsid w:val="00380D53"/>
    <w:rsid w:val="0038126A"/>
    <w:rsid w:val="0038182F"/>
    <w:rsid w:val="00381AC9"/>
    <w:rsid w:val="00382185"/>
    <w:rsid w:val="00382242"/>
    <w:rsid w:val="0038240B"/>
    <w:rsid w:val="00382C06"/>
    <w:rsid w:val="00383E51"/>
    <w:rsid w:val="00383EA1"/>
    <w:rsid w:val="00384059"/>
    <w:rsid w:val="00384148"/>
    <w:rsid w:val="003844C8"/>
    <w:rsid w:val="00384ACE"/>
    <w:rsid w:val="00384DB0"/>
    <w:rsid w:val="00385672"/>
    <w:rsid w:val="003865A5"/>
    <w:rsid w:val="00386B7B"/>
    <w:rsid w:val="00386B83"/>
    <w:rsid w:val="00386F2A"/>
    <w:rsid w:val="003874B2"/>
    <w:rsid w:val="00387904"/>
    <w:rsid w:val="0038798A"/>
    <w:rsid w:val="00387FC1"/>
    <w:rsid w:val="00390B9E"/>
    <w:rsid w:val="00390E9D"/>
    <w:rsid w:val="00391603"/>
    <w:rsid w:val="00391AB4"/>
    <w:rsid w:val="00392366"/>
    <w:rsid w:val="003923C1"/>
    <w:rsid w:val="0039328B"/>
    <w:rsid w:val="003933DC"/>
    <w:rsid w:val="00393A06"/>
    <w:rsid w:val="003948BA"/>
    <w:rsid w:val="003951CF"/>
    <w:rsid w:val="0039530C"/>
    <w:rsid w:val="0039546A"/>
    <w:rsid w:val="003955D8"/>
    <w:rsid w:val="00395869"/>
    <w:rsid w:val="003959A1"/>
    <w:rsid w:val="00395AB3"/>
    <w:rsid w:val="003972E1"/>
    <w:rsid w:val="003A0879"/>
    <w:rsid w:val="003A0999"/>
    <w:rsid w:val="003A0AFA"/>
    <w:rsid w:val="003A126C"/>
    <w:rsid w:val="003A1540"/>
    <w:rsid w:val="003A2898"/>
    <w:rsid w:val="003A28AF"/>
    <w:rsid w:val="003A2C4B"/>
    <w:rsid w:val="003A3784"/>
    <w:rsid w:val="003A39CB"/>
    <w:rsid w:val="003A3A74"/>
    <w:rsid w:val="003A3D98"/>
    <w:rsid w:val="003A3DCB"/>
    <w:rsid w:val="003A3F37"/>
    <w:rsid w:val="003A4481"/>
    <w:rsid w:val="003A60EE"/>
    <w:rsid w:val="003A6268"/>
    <w:rsid w:val="003A6737"/>
    <w:rsid w:val="003A6A0E"/>
    <w:rsid w:val="003A717A"/>
    <w:rsid w:val="003A780E"/>
    <w:rsid w:val="003A7A75"/>
    <w:rsid w:val="003B091C"/>
    <w:rsid w:val="003B0A2C"/>
    <w:rsid w:val="003B1938"/>
    <w:rsid w:val="003B1DE0"/>
    <w:rsid w:val="003B23C5"/>
    <w:rsid w:val="003B287F"/>
    <w:rsid w:val="003B28D6"/>
    <w:rsid w:val="003B3485"/>
    <w:rsid w:val="003B4CFC"/>
    <w:rsid w:val="003B524A"/>
    <w:rsid w:val="003B58AD"/>
    <w:rsid w:val="003B7058"/>
    <w:rsid w:val="003B70B1"/>
    <w:rsid w:val="003B7785"/>
    <w:rsid w:val="003C0FE6"/>
    <w:rsid w:val="003C1203"/>
    <w:rsid w:val="003C2E0D"/>
    <w:rsid w:val="003C3D7C"/>
    <w:rsid w:val="003C493B"/>
    <w:rsid w:val="003C4C93"/>
    <w:rsid w:val="003C5716"/>
    <w:rsid w:val="003C59B5"/>
    <w:rsid w:val="003C5C52"/>
    <w:rsid w:val="003C5E99"/>
    <w:rsid w:val="003C6225"/>
    <w:rsid w:val="003C6733"/>
    <w:rsid w:val="003C774C"/>
    <w:rsid w:val="003C7FE5"/>
    <w:rsid w:val="003D0C9E"/>
    <w:rsid w:val="003D2672"/>
    <w:rsid w:val="003D3359"/>
    <w:rsid w:val="003D3596"/>
    <w:rsid w:val="003D3BEE"/>
    <w:rsid w:val="003D3F46"/>
    <w:rsid w:val="003D41A5"/>
    <w:rsid w:val="003D43EF"/>
    <w:rsid w:val="003D4B45"/>
    <w:rsid w:val="003D4D52"/>
    <w:rsid w:val="003D5BF6"/>
    <w:rsid w:val="003D5EF3"/>
    <w:rsid w:val="003D6B0D"/>
    <w:rsid w:val="003D6F34"/>
    <w:rsid w:val="003D74F2"/>
    <w:rsid w:val="003D779E"/>
    <w:rsid w:val="003D795E"/>
    <w:rsid w:val="003D7B3F"/>
    <w:rsid w:val="003E0125"/>
    <w:rsid w:val="003E0742"/>
    <w:rsid w:val="003E118B"/>
    <w:rsid w:val="003E1565"/>
    <w:rsid w:val="003E158E"/>
    <w:rsid w:val="003E1915"/>
    <w:rsid w:val="003E1C1A"/>
    <w:rsid w:val="003E1FE1"/>
    <w:rsid w:val="003E2063"/>
    <w:rsid w:val="003E31C0"/>
    <w:rsid w:val="003E384D"/>
    <w:rsid w:val="003E417A"/>
    <w:rsid w:val="003E4B14"/>
    <w:rsid w:val="003E4CA2"/>
    <w:rsid w:val="003E593D"/>
    <w:rsid w:val="003E5A6D"/>
    <w:rsid w:val="003E5E57"/>
    <w:rsid w:val="003E6F45"/>
    <w:rsid w:val="003F10ED"/>
    <w:rsid w:val="003F191D"/>
    <w:rsid w:val="003F1992"/>
    <w:rsid w:val="003F1B48"/>
    <w:rsid w:val="003F1DB1"/>
    <w:rsid w:val="003F24DC"/>
    <w:rsid w:val="003F2B12"/>
    <w:rsid w:val="003F33AC"/>
    <w:rsid w:val="003F3586"/>
    <w:rsid w:val="003F36D6"/>
    <w:rsid w:val="003F49AE"/>
    <w:rsid w:val="003F4BFE"/>
    <w:rsid w:val="003F4D40"/>
    <w:rsid w:val="003F5A4B"/>
    <w:rsid w:val="003F649E"/>
    <w:rsid w:val="003F7507"/>
    <w:rsid w:val="003F77B0"/>
    <w:rsid w:val="004001C2"/>
    <w:rsid w:val="00400E64"/>
    <w:rsid w:val="004012DB"/>
    <w:rsid w:val="00403024"/>
    <w:rsid w:val="00403F3B"/>
    <w:rsid w:val="0040512D"/>
    <w:rsid w:val="00405308"/>
    <w:rsid w:val="0040606E"/>
    <w:rsid w:val="00406510"/>
    <w:rsid w:val="0040682D"/>
    <w:rsid w:val="00406A76"/>
    <w:rsid w:val="004073AF"/>
    <w:rsid w:val="00407527"/>
    <w:rsid w:val="00407AFF"/>
    <w:rsid w:val="00407B55"/>
    <w:rsid w:val="00407C19"/>
    <w:rsid w:val="00410F00"/>
    <w:rsid w:val="00411E44"/>
    <w:rsid w:val="004120BC"/>
    <w:rsid w:val="00412849"/>
    <w:rsid w:val="00413004"/>
    <w:rsid w:val="00413085"/>
    <w:rsid w:val="0041323A"/>
    <w:rsid w:val="004132CA"/>
    <w:rsid w:val="00413BF0"/>
    <w:rsid w:val="00413EFC"/>
    <w:rsid w:val="0041531A"/>
    <w:rsid w:val="004153DE"/>
    <w:rsid w:val="004159FE"/>
    <w:rsid w:val="00415ADC"/>
    <w:rsid w:val="004165E1"/>
    <w:rsid w:val="00417FBD"/>
    <w:rsid w:val="00420488"/>
    <w:rsid w:val="004205B7"/>
    <w:rsid w:val="00420B32"/>
    <w:rsid w:val="004213CC"/>
    <w:rsid w:val="00421A04"/>
    <w:rsid w:val="004223BF"/>
    <w:rsid w:val="00422F41"/>
    <w:rsid w:val="0042361D"/>
    <w:rsid w:val="00425619"/>
    <w:rsid w:val="00425A81"/>
    <w:rsid w:val="00426985"/>
    <w:rsid w:val="00426F43"/>
    <w:rsid w:val="0042721F"/>
    <w:rsid w:val="00430633"/>
    <w:rsid w:val="00430F81"/>
    <w:rsid w:val="00430FE6"/>
    <w:rsid w:val="004312B8"/>
    <w:rsid w:val="004325C0"/>
    <w:rsid w:val="00432C17"/>
    <w:rsid w:val="004335BF"/>
    <w:rsid w:val="00434181"/>
    <w:rsid w:val="004343FF"/>
    <w:rsid w:val="00434D59"/>
    <w:rsid w:val="0043602B"/>
    <w:rsid w:val="00436BA2"/>
    <w:rsid w:val="004373CB"/>
    <w:rsid w:val="0043750C"/>
    <w:rsid w:val="004377EB"/>
    <w:rsid w:val="00437AF7"/>
    <w:rsid w:val="00440C15"/>
    <w:rsid w:val="004411DB"/>
    <w:rsid w:val="004412A7"/>
    <w:rsid w:val="004414CD"/>
    <w:rsid w:val="0044160C"/>
    <w:rsid w:val="00441656"/>
    <w:rsid w:val="00441BFB"/>
    <w:rsid w:val="00441E7F"/>
    <w:rsid w:val="0044235F"/>
    <w:rsid w:val="004427E4"/>
    <w:rsid w:val="0044294E"/>
    <w:rsid w:val="00442A00"/>
    <w:rsid w:val="00443B46"/>
    <w:rsid w:val="00444F7D"/>
    <w:rsid w:val="00445CAE"/>
    <w:rsid w:val="00446392"/>
    <w:rsid w:val="00446760"/>
    <w:rsid w:val="00447698"/>
    <w:rsid w:val="0044AD00"/>
    <w:rsid w:val="00452E8C"/>
    <w:rsid w:val="00452F5E"/>
    <w:rsid w:val="004533A6"/>
    <w:rsid w:val="0045353B"/>
    <w:rsid w:val="00453737"/>
    <w:rsid w:val="00453808"/>
    <w:rsid w:val="00453DF8"/>
    <w:rsid w:val="0045454E"/>
    <w:rsid w:val="004547F8"/>
    <w:rsid w:val="004568C9"/>
    <w:rsid w:val="00456B88"/>
    <w:rsid w:val="0045743C"/>
    <w:rsid w:val="00457F03"/>
    <w:rsid w:val="00460300"/>
    <w:rsid w:val="004609EB"/>
    <w:rsid w:val="00460C4A"/>
    <w:rsid w:val="00461338"/>
    <w:rsid w:val="00462163"/>
    <w:rsid w:val="0046249B"/>
    <w:rsid w:val="004624A4"/>
    <w:rsid w:val="00462A92"/>
    <w:rsid w:val="00462F04"/>
    <w:rsid w:val="004644EC"/>
    <w:rsid w:val="004647EC"/>
    <w:rsid w:val="00464B09"/>
    <w:rsid w:val="0046553C"/>
    <w:rsid w:val="00465E7D"/>
    <w:rsid w:val="00466469"/>
    <w:rsid w:val="00466761"/>
    <w:rsid w:val="00466AC7"/>
    <w:rsid w:val="0047221D"/>
    <w:rsid w:val="004724B5"/>
    <w:rsid w:val="0047257F"/>
    <w:rsid w:val="00472706"/>
    <w:rsid w:val="00473B4B"/>
    <w:rsid w:val="00473F21"/>
    <w:rsid w:val="004745E2"/>
    <w:rsid w:val="00474D30"/>
    <w:rsid w:val="00474DA6"/>
    <w:rsid w:val="00475034"/>
    <w:rsid w:val="0047504D"/>
    <w:rsid w:val="00475875"/>
    <w:rsid w:val="00475D7E"/>
    <w:rsid w:val="00475EE6"/>
    <w:rsid w:val="00475F3F"/>
    <w:rsid w:val="0047610C"/>
    <w:rsid w:val="00476245"/>
    <w:rsid w:val="004762ED"/>
    <w:rsid w:val="00476DE5"/>
    <w:rsid w:val="00476EF7"/>
    <w:rsid w:val="00476F4F"/>
    <w:rsid w:val="004775B6"/>
    <w:rsid w:val="004779B5"/>
    <w:rsid w:val="00477F90"/>
    <w:rsid w:val="0048000D"/>
    <w:rsid w:val="00480075"/>
    <w:rsid w:val="00480469"/>
    <w:rsid w:val="004805C2"/>
    <w:rsid w:val="00480F4C"/>
    <w:rsid w:val="00482954"/>
    <w:rsid w:val="00482E0C"/>
    <w:rsid w:val="004832FA"/>
    <w:rsid w:val="004838CF"/>
    <w:rsid w:val="00483CEA"/>
    <w:rsid w:val="0048400A"/>
    <w:rsid w:val="004841CD"/>
    <w:rsid w:val="00484334"/>
    <w:rsid w:val="0048452B"/>
    <w:rsid w:val="00485274"/>
    <w:rsid w:val="00485661"/>
    <w:rsid w:val="00485F88"/>
    <w:rsid w:val="004861AB"/>
    <w:rsid w:val="00486315"/>
    <w:rsid w:val="00486484"/>
    <w:rsid w:val="00486D13"/>
    <w:rsid w:val="00487DD3"/>
    <w:rsid w:val="004908C3"/>
    <w:rsid w:val="00490A07"/>
    <w:rsid w:val="00490A31"/>
    <w:rsid w:val="0049127C"/>
    <w:rsid w:val="004915BA"/>
    <w:rsid w:val="00491FE3"/>
    <w:rsid w:val="00492143"/>
    <w:rsid w:val="00492831"/>
    <w:rsid w:val="0049297F"/>
    <w:rsid w:val="004930EC"/>
    <w:rsid w:val="00493360"/>
    <w:rsid w:val="00493805"/>
    <w:rsid w:val="004945D2"/>
    <w:rsid w:val="00495674"/>
    <w:rsid w:val="00495A1D"/>
    <w:rsid w:val="00496035"/>
    <w:rsid w:val="004969DF"/>
    <w:rsid w:val="004970D6"/>
    <w:rsid w:val="00497A99"/>
    <w:rsid w:val="00497BF1"/>
    <w:rsid w:val="004A0370"/>
    <w:rsid w:val="004A05A5"/>
    <w:rsid w:val="004A06DC"/>
    <w:rsid w:val="004A0E7A"/>
    <w:rsid w:val="004A0F3F"/>
    <w:rsid w:val="004A16CE"/>
    <w:rsid w:val="004A1FF1"/>
    <w:rsid w:val="004A305F"/>
    <w:rsid w:val="004A34B4"/>
    <w:rsid w:val="004A3973"/>
    <w:rsid w:val="004A3DD7"/>
    <w:rsid w:val="004A4320"/>
    <w:rsid w:val="004A4E2C"/>
    <w:rsid w:val="004A5DD7"/>
    <w:rsid w:val="004A602E"/>
    <w:rsid w:val="004A6369"/>
    <w:rsid w:val="004A6A34"/>
    <w:rsid w:val="004A6EFD"/>
    <w:rsid w:val="004B0DB4"/>
    <w:rsid w:val="004B2900"/>
    <w:rsid w:val="004B2F4A"/>
    <w:rsid w:val="004B300F"/>
    <w:rsid w:val="004B33D7"/>
    <w:rsid w:val="004B39D6"/>
    <w:rsid w:val="004B3B9B"/>
    <w:rsid w:val="004B3E68"/>
    <w:rsid w:val="004B4744"/>
    <w:rsid w:val="004B49BF"/>
    <w:rsid w:val="004B4B8F"/>
    <w:rsid w:val="004B4BE4"/>
    <w:rsid w:val="004B504C"/>
    <w:rsid w:val="004B55FF"/>
    <w:rsid w:val="004B5B68"/>
    <w:rsid w:val="004B7A0D"/>
    <w:rsid w:val="004B7D49"/>
    <w:rsid w:val="004B7E52"/>
    <w:rsid w:val="004B7FBB"/>
    <w:rsid w:val="004C0173"/>
    <w:rsid w:val="004C08BE"/>
    <w:rsid w:val="004C1256"/>
    <w:rsid w:val="004C125D"/>
    <w:rsid w:val="004C12E2"/>
    <w:rsid w:val="004C2406"/>
    <w:rsid w:val="004C382E"/>
    <w:rsid w:val="004C3C04"/>
    <w:rsid w:val="004C49DA"/>
    <w:rsid w:val="004C4B7F"/>
    <w:rsid w:val="004C5556"/>
    <w:rsid w:val="004C5577"/>
    <w:rsid w:val="004C59FC"/>
    <w:rsid w:val="004C59FD"/>
    <w:rsid w:val="004C6721"/>
    <w:rsid w:val="004C7819"/>
    <w:rsid w:val="004D028F"/>
    <w:rsid w:val="004D19F2"/>
    <w:rsid w:val="004D21CF"/>
    <w:rsid w:val="004D2C3B"/>
    <w:rsid w:val="004D32AF"/>
    <w:rsid w:val="004D380F"/>
    <w:rsid w:val="004D40DB"/>
    <w:rsid w:val="004D4272"/>
    <w:rsid w:val="004D4AE6"/>
    <w:rsid w:val="004D4F4E"/>
    <w:rsid w:val="004D4FEF"/>
    <w:rsid w:val="004D564C"/>
    <w:rsid w:val="004D5C3F"/>
    <w:rsid w:val="004D5F53"/>
    <w:rsid w:val="004D5FB9"/>
    <w:rsid w:val="004D6734"/>
    <w:rsid w:val="004D67FA"/>
    <w:rsid w:val="004D695C"/>
    <w:rsid w:val="004D72BB"/>
    <w:rsid w:val="004D7707"/>
    <w:rsid w:val="004D79AE"/>
    <w:rsid w:val="004D7B7B"/>
    <w:rsid w:val="004D7C43"/>
    <w:rsid w:val="004E0195"/>
    <w:rsid w:val="004E0AD4"/>
    <w:rsid w:val="004E0B6D"/>
    <w:rsid w:val="004E1284"/>
    <w:rsid w:val="004E1BE8"/>
    <w:rsid w:val="004E1E4D"/>
    <w:rsid w:val="004E39EB"/>
    <w:rsid w:val="004E3D2B"/>
    <w:rsid w:val="004E3DD6"/>
    <w:rsid w:val="004E3E17"/>
    <w:rsid w:val="004E41DB"/>
    <w:rsid w:val="004E43D2"/>
    <w:rsid w:val="004E497F"/>
    <w:rsid w:val="004E4A8D"/>
    <w:rsid w:val="004E529B"/>
    <w:rsid w:val="004E560E"/>
    <w:rsid w:val="004E6208"/>
    <w:rsid w:val="004E6AD8"/>
    <w:rsid w:val="004E6DE7"/>
    <w:rsid w:val="004E6FF1"/>
    <w:rsid w:val="004E7C04"/>
    <w:rsid w:val="004E7E7B"/>
    <w:rsid w:val="004F0D3D"/>
    <w:rsid w:val="004F1745"/>
    <w:rsid w:val="004F18D2"/>
    <w:rsid w:val="004F1BBD"/>
    <w:rsid w:val="004F2E25"/>
    <w:rsid w:val="004F2FF9"/>
    <w:rsid w:val="004F34AD"/>
    <w:rsid w:val="004F34CC"/>
    <w:rsid w:val="004F39A9"/>
    <w:rsid w:val="004F3DF5"/>
    <w:rsid w:val="004F4865"/>
    <w:rsid w:val="004F56F8"/>
    <w:rsid w:val="004F6756"/>
    <w:rsid w:val="004F6A3F"/>
    <w:rsid w:val="004F74DF"/>
    <w:rsid w:val="004F7532"/>
    <w:rsid w:val="004F7641"/>
    <w:rsid w:val="004F79AF"/>
    <w:rsid w:val="004F7A39"/>
    <w:rsid w:val="004F7E4F"/>
    <w:rsid w:val="005003F9"/>
    <w:rsid w:val="005005C8"/>
    <w:rsid w:val="00500EE1"/>
    <w:rsid w:val="005010C3"/>
    <w:rsid w:val="00501E1A"/>
    <w:rsid w:val="0050533B"/>
    <w:rsid w:val="005056FF"/>
    <w:rsid w:val="00505C8D"/>
    <w:rsid w:val="00505DF9"/>
    <w:rsid w:val="00506DFB"/>
    <w:rsid w:val="005073A1"/>
    <w:rsid w:val="00507634"/>
    <w:rsid w:val="00507A03"/>
    <w:rsid w:val="00507C32"/>
    <w:rsid w:val="00507E9A"/>
    <w:rsid w:val="00510097"/>
    <w:rsid w:val="00510AF8"/>
    <w:rsid w:val="0051104D"/>
    <w:rsid w:val="00511330"/>
    <w:rsid w:val="00511D2F"/>
    <w:rsid w:val="00511E60"/>
    <w:rsid w:val="00514082"/>
    <w:rsid w:val="00516EB7"/>
    <w:rsid w:val="005173D5"/>
    <w:rsid w:val="00517BB7"/>
    <w:rsid w:val="005202E9"/>
    <w:rsid w:val="0052045C"/>
    <w:rsid w:val="00521885"/>
    <w:rsid w:val="0052227E"/>
    <w:rsid w:val="005229E7"/>
    <w:rsid w:val="00523ED6"/>
    <w:rsid w:val="00525007"/>
    <w:rsid w:val="00526968"/>
    <w:rsid w:val="00527547"/>
    <w:rsid w:val="005277B9"/>
    <w:rsid w:val="00527F44"/>
    <w:rsid w:val="0053099B"/>
    <w:rsid w:val="00531444"/>
    <w:rsid w:val="005319B7"/>
    <w:rsid w:val="00531AF0"/>
    <w:rsid w:val="00532112"/>
    <w:rsid w:val="0053216D"/>
    <w:rsid w:val="00532386"/>
    <w:rsid w:val="00533B16"/>
    <w:rsid w:val="0053600D"/>
    <w:rsid w:val="005366E4"/>
    <w:rsid w:val="00536CAF"/>
    <w:rsid w:val="00540F23"/>
    <w:rsid w:val="005410B2"/>
    <w:rsid w:val="0054165D"/>
    <w:rsid w:val="0054176C"/>
    <w:rsid w:val="005418F8"/>
    <w:rsid w:val="00541E6B"/>
    <w:rsid w:val="00542639"/>
    <w:rsid w:val="00543155"/>
    <w:rsid w:val="0054316C"/>
    <w:rsid w:val="0054349D"/>
    <w:rsid w:val="0054385B"/>
    <w:rsid w:val="0054483D"/>
    <w:rsid w:val="00545069"/>
    <w:rsid w:val="005457E7"/>
    <w:rsid w:val="0054746A"/>
    <w:rsid w:val="005475F6"/>
    <w:rsid w:val="00550376"/>
    <w:rsid w:val="0055058F"/>
    <w:rsid w:val="005518E3"/>
    <w:rsid w:val="00551953"/>
    <w:rsid w:val="00552193"/>
    <w:rsid w:val="00552C61"/>
    <w:rsid w:val="0055309F"/>
    <w:rsid w:val="00554424"/>
    <w:rsid w:val="00554CC1"/>
    <w:rsid w:val="00555054"/>
    <w:rsid w:val="00555106"/>
    <w:rsid w:val="00555D63"/>
    <w:rsid w:val="00555F49"/>
    <w:rsid w:val="00555F90"/>
    <w:rsid w:val="005563EE"/>
    <w:rsid w:val="0056219C"/>
    <w:rsid w:val="00562298"/>
    <w:rsid w:val="0056257E"/>
    <w:rsid w:val="00562CBC"/>
    <w:rsid w:val="00562FE6"/>
    <w:rsid w:val="00563138"/>
    <w:rsid w:val="005634CD"/>
    <w:rsid w:val="005635BE"/>
    <w:rsid w:val="00563847"/>
    <w:rsid w:val="005645F7"/>
    <w:rsid w:val="0056460B"/>
    <w:rsid w:val="00564B5F"/>
    <w:rsid w:val="00565276"/>
    <w:rsid w:val="0056544E"/>
    <w:rsid w:val="00565F71"/>
    <w:rsid w:val="005660CD"/>
    <w:rsid w:val="005662F2"/>
    <w:rsid w:val="00566B60"/>
    <w:rsid w:val="005701A0"/>
    <w:rsid w:val="005705DB"/>
    <w:rsid w:val="005708FD"/>
    <w:rsid w:val="00571568"/>
    <w:rsid w:val="00571A1F"/>
    <w:rsid w:val="00572314"/>
    <w:rsid w:val="005724F2"/>
    <w:rsid w:val="00572522"/>
    <w:rsid w:val="00572562"/>
    <w:rsid w:val="00572825"/>
    <w:rsid w:val="0057291C"/>
    <w:rsid w:val="00572B2B"/>
    <w:rsid w:val="00573307"/>
    <w:rsid w:val="005734EA"/>
    <w:rsid w:val="00573858"/>
    <w:rsid w:val="00573870"/>
    <w:rsid w:val="005743D6"/>
    <w:rsid w:val="00574638"/>
    <w:rsid w:val="00574D51"/>
    <w:rsid w:val="00574EED"/>
    <w:rsid w:val="0057514F"/>
    <w:rsid w:val="0057515E"/>
    <w:rsid w:val="0057516F"/>
    <w:rsid w:val="005753C7"/>
    <w:rsid w:val="0057629E"/>
    <w:rsid w:val="00576F00"/>
    <w:rsid w:val="00577DCB"/>
    <w:rsid w:val="005801CA"/>
    <w:rsid w:val="00580603"/>
    <w:rsid w:val="00580B82"/>
    <w:rsid w:val="00580CB9"/>
    <w:rsid w:val="00580EBC"/>
    <w:rsid w:val="00581BFA"/>
    <w:rsid w:val="00581CBB"/>
    <w:rsid w:val="00581D4C"/>
    <w:rsid w:val="005829D4"/>
    <w:rsid w:val="00582AAE"/>
    <w:rsid w:val="005837C5"/>
    <w:rsid w:val="00584D34"/>
    <w:rsid w:val="0058558F"/>
    <w:rsid w:val="00585C4D"/>
    <w:rsid w:val="005864F1"/>
    <w:rsid w:val="00586D20"/>
    <w:rsid w:val="005874D6"/>
    <w:rsid w:val="00587779"/>
    <w:rsid w:val="00587A16"/>
    <w:rsid w:val="00587F48"/>
    <w:rsid w:val="00587F73"/>
    <w:rsid w:val="005901B3"/>
    <w:rsid w:val="0059055A"/>
    <w:rsid w:val="00591951"/>
    <w:rsid w:val="00591FD9"/>
    <w:rsid w:val="00592A37"/>
    <w:rsid w:val="00593933"/>
    <w:rsid w:val="00593E33"/>
    <w:rsid w:val="005961E6"/>
    <w:rsid w:val="00596399"/>
    <w:rsid w:val="0059647A"/>
    <w:rsid w:val="005966B2"/>
    <w:rsid w:val="0059692D"/>
    <w:rsid w:val="00596F67"/>
    <w:rsid w:val="00597455"/>
    <w:rsid w:val="00597E38"/>
    <w:rsid w:val="005A1B17"/>
    <w:rsid w:val="005A1D69"/>
    <w:rsid w:val="005A3356"/>
    <w:rsid w:val="005A3800"/>
    <w:rsid w:val="005A6060"/>
    <w:rsid w:val="005A6139"/>
    <w:rsid w:val="005A63E9"/>
    <w:rsid w:val="005A64B1"/>
    <w:rsid w:val="005A6E3E"/>
    <w:rsid w:val="005A794C"/>
    <w:rsid w:val="005B0ECA"/>
    <w:rsid w:val="005B145A"/>
    <w:rsid w:val="005B161C"/>
    <w:rsid w:val="005B172D"/>
    <w:rsid w:val="005B18B4"/>
    <w:rsid w:val="005B18F0"/>
    <w:rsid w:val="005B1AF1"/>
    <w:rsid w:val="005B1DA3"/>
    <w:rsid w:val="005B2826"/>
    <w:rsid w:val="005B2EA8"/>
    <w:rsid w:val="005B35D0"/>
    <w:rsid w:val="005B4533"/>
    <w:rsid w:val="005B50BE"/>
    <w:rsid w:val="005B54CB"/>
    <w:rsid w:val="005B57DB"/>
    <w:rsid w:val="005B5EAC"/>
    <w:rsid w:val="005B5F35"/>
    <w:rsid w:val="005B61B7"/>
    <w:rsid w:val="005B6A98"/>
    <w:rsid w:val="005B78A8"/>
    <w:rsid w:val="005C01DE"/>
    <w:rsid w:val="005C0B18"/>
    <w:rsid w:val="005C0B2C"/>
    <w:rsid w:val="005C0C75"/>
    <w:rsid w:val="005C1494"/>
    <w:rsid w:val="005C2033"/>
    <w:rsid w:val="005C26EA"/>
    <w:rsid w:val="005C28F7"/>
    <w:rsid w:val="005C2CDF"/>
    <w:rsid w:val="005C3792"/>
    <w:rsid w:val="005C3F98"/>
    <w:rsid w:val="005C4C04"/>
    <w:rsid w:val="005C4E29"/>
    <w:rsid w:val="005C5200"/>
    <w:rsid w:val="005C564C"/>
    <w:rsid w:val="005C5DAC"/>
    <w:rsid w:val="005C676F"/>
    <w:rsid w:val="005C6970"/>
    <w:rsid w:val="005C6AAE"/>
    <w:rsid w:val="005C7528"/>
    <w:rsid w:val="005C7C86"/>
    <w:rsid w:val="005D105F"/>
    <w:rsid w:val="005D1227"/>
    <w:rsid w:val="005D1281"/>
    <w:rsid w:val="005D191C"/>
    <w:rsid w:val="005D2E21"/>
    <w:rsid w:val="005D2FEF"/>
    <w:rsid w:val="005D3235"/>
    <w:rsid w:val="005D3CBD"/>
    <w:rsid w:val="005D4205"/>
    <w:rsid w:val="005D42C8"/>
    <w:rsid w:val="005D4A56"/>
    <w:rsid w:val="005D5BB4"/>
    <w:rsid w:val="005D5D32"/>
    <w:rsid w:val="005D5F17"/>
    <w:rsid w:val="005D6714"/>
    <w:rsid w:val="005D67C1"/>
    <w:rsid w:val="005D67C8"/>
    <w:rsid w:val="005D706D"/>
    <w:rsid w:val="005D728E"/>
    <w:rsid w:val="005D78F4"/>
    <w:rsid w:val="005D7938"/>
    <w:rsid w:val="005E0BA8"/>
    <w:rsid w:val="005E0D4E"/>
    <w:rsid w:val="005E2F43"/>
    <w:rsid w:val="005E3285"/>
    <w:rsid w:val="005E369A"/>
    <w:rsid w:val="005E3987"/>
    <w:rsid w:val="005E3E45"/>
    <w:rsid w:val="005E45E7"/>
    <w:rsid w:val="005E4A00"/>
    <w:rsid w:val="005E553D"/>
    <w:rsid w:val="005E57DD"/>
    <w:rsid w:val="005E5889"/>
    <w:rsid w:val="005E5F22"/>
    <w:rsid w:val="005E64EC"/>
    <w:rsid w:val="005E6CC3"/>
    <w:rsid w:val="005E7359"/>
    <w:rsid w:val="005F01E7"/>
    <w:rsid w:val="005F032D"/>
    <w:rsid w:val="005F1095"/>
    <w:rsid w:val="005F1816"/>
    <w:rsid w:val="005F19B3"/>
    <w:rsid w:val="005F2470"/>
    <w:rsid w:val="005F25DE"/>
    <w:rsid w:val="005F3F7A"/>
    <w:rsid w:val="005F4007"/>
    <w:rsid w:val="005F4094"/>
    <w:rsid w:val="005F4C53"/>
    <w:rsid w:val="005F5308"/>
    <w:rsid w:val="005F5B77"/>
    <w:rsid w:val="005F5C0D"/>
    <w:rsid w:val="005F5E4F"/>
    <w:rsid w:val="005F6677"/>
    <w:rsid w:val="005F6A17"/>
    <w:rsid w:val="005F779B"/>
    <w:rsid w:val="005F7CE2"/>
    <w:rsid w:val="005FD27C"/>
    <w:rsid w:val="00600186"/>
    <w:rsid w:val="00600556"/>
    <w:rsid w:val="00600FB8"/>
    <w:rsid w:val="006011FE"/>
    <w:rsid w:val="00601220"/>
    <w:rsid w:val="00601C09"/>
    <w:rsid w:val="00601D6D"/>
    <w:rsid w:val="00602D70"/>
    <w:rsid w:val="006036B8"/>
    <w:rsid w:val="006042F7"/>
    <w:rsid w:val="00605007"/>
    <w:rsid w:val="006054D6"/>
    <w:rsid w:val="0060571C"/>
    <w:rsid w:val="006063CD"/>
    <w:rsid w:val="00606B07"/>
    <w:rsid w:val="00607778"/>
    <w:rsid w:val="00607A6A"/>
    <w:rsid w:val="00610AA1"/>
    <w:rsid w:val="00610C78"/>
    <w:rsid w:val="00610D28"/>
    <w:rsid w:val="006113C8"/>
    <w:rsid w:val="00611907"/>
    <w:rsid w:val="00611A35"/>
    <w:rsid w:val="0061262F"/>
    <w:rsid w:val="00613DDE"/>
    <w:rsid w:val="0061438C"/>
    <w:rsid w:val="00614BF5"/>
    <w:rsid w:val="00614FB1"/>
    <w:rsid w:val="00615260"/>
    <w:rsid w:val="00615568"/>
    <w:rsid w:val="006156C3"/>
    <w:rsid w:val="00615A57"/>
    <w:rsid w:val="00615E80"/>
    <w:rsid w:val="00616703"/>
    <w:rsid w:val="006168F3"/>
    <w:rsid w:val="006169E1"/>
    <w:rsid w:val="00616D3C"/>
    <w:rsid w:val="006174A1"/>
    <w:rsid w:val="00617671"/>
    <w:rsid w:val="00617703"/>
    <w:rsid w:val="00617DD6"/>
    <w:rsid w:val="00620596"/>
    <w:rsid w:val="00620960"/>
    <w:rsid w:val="0062155B"/>
    <w:rsid w:val="0062267B"/>
    <w:rsid w:val="006231E8"/>
    <w:rsid w:val="00623A17"/>
    <w:rsid w:val="006255EF"/>
    <w:rsid w:val="00625E2A"/>
    <w:rsid w:val="006267B7"/>
    <w:rsid w:val="00626CB6"/>
    <w:rsid w:val="00626D1A"/>
    <w:rsid w:val="006270F6"/>
    <w:rsid w:val="006271BB"/>
    <w:rsid w:val="00627CEB"/>
    <w:rsid w:val="006307D7"/>
    <w:rsid w:val="0063103D"/>
    <w:rsid w:val="00631154"/>
    <w:rsid w:val="00631B3E"/>
    <w:rsid w:val="00631B77"/>
    <w:rsid w:val="00631DC7"/>
    <w:rsid w:val="00631FE6"/>
    <w:rsid w:val="00632815"/>
    <w:rsid w:val="00632985"/>
    <w:rsid w:val="006332D3"/>
    <w:rsid w:val="00633960"/>
    <w:rsid w:val="00634B8A"/>
    <w:rsid w:val="00636B3F"/>
    <w:rsid w:val="00636D0A"/>
    <w:rsid w:val="006374C1"/>
    <w:rsid w:val="0063776E"/>
    <w:rsid w:val="00637D88"/>
    <w:rsid w:val="006407A7"/>
    <w:rsid w:val="00640B6D"/>
    <w:rsid w:val="00640CAA"/>
    <w:rsid w:val="00640CE4"/>
    <w:rsid w:val="00640E9F"/>
    <w:rsid w:val="0064117F"/>
    <w:rsid w:val="00641206"/>
    <w:rsid w:val="00644B59"/>
    <w:rsid w:val="00644F75"/>
    <w:rsid w:val="00645689"/>
    <w:rsid w:val="00645937"/>
    <w:rsid w:val="00650EE4"/>
    <w:rsid w:val="0065105B"/>
    <w:rsid w:val="0065138B"/>
    <w:rsid w:val="00652797"/>
    <w:rsid w:val="00652866"/>
    <w:rsid w:val="006529DF"/>
    <w:rsid w:val="00652A55"/>
    <w:rsid w:val="006533C1"/>
    <w:rsid w:val="006534F9"/>
    <w:rsid w:val="00653895"/>
    <w:rsid w:val="00653915"/>
    <w:rsid w:val="0065407F"/>
    <w:rsid w:val="006549B7"/>
    <w:rsid w:val="00654DC5"/>
    <w:rsid w:val="00654EA1"/>
    <w:rsid w:val="006550A0"/>
    <w:rsid w:val="00655362"/>
    <w:rsid w:val="00656293"/>
    <w:rsid w:val="00656928"/>
    <w:rsid w:val="00656F2B"/>
    <w:rsid w:val="006605DB"/>
    <w:rsid w:val="006606F4"/>
    <w:rsid w:val="00660836"/>
    <w:rsid w:val="00660D65"/>
    <w:rsid w:val="006610DF"/>
    <w:rsid w:val="00661345"/>
    <w:rsid w:val="00661AD3"/>
    <w:rsid w:val="006629CD"/>
    <w:rsid w:val="00662FEA"/>
    <w:rsid w:val="00663A6F"/>
    <w:rsid w:val="00663B80"/>
    <w:rsid w:val="006657FF"/>
    <w:rsid w:val="00665FE5"/>
    <w:rsid w:val="00666376"/>
    <w:rsid w:val="006676C6"/>
    <w:rsid w:val="00667E58"/>
    <w:rsid w:val="00670117"/>
    <w:rsid w:val="00670C70"/>
    <w:rsid w:val="0067123D"/>
    <w:rsid w:val="006713E6"/>
    <w:rsid w:val="00671835"/>
    <w:rsid w:val="00671D57"/>
    <w:rsid w:val="0067214A"/>
    <w:rsid w:val="00672971"/>
    <w:rsid w:val="00672A10"/>
    <w:rsid w:val="00673310"/>
    <w:rsid w:val="00674031"/>
    <w:rsid w:val="00674C21"/>
    <w:rsid w:val="006751CA"/>
    <w:rsid w:val="006752F7"/>
    <w:rsid w:val="006757E8"/>
    <w:rsid w:val="006763BF"/>
    <w:rsid w:val="00676456"/>
    <w:rsid w:val="00676888"/>
    <w:rsid w:val="00677F97"/>
    <w:rsid w:val="006808CA"/>
    <w:rsid w:val="00680CBC"/>
    <w:rsid w:val="006819CE"/>
    <w:rsid w:val="0068212D"/>
    <w:rsid w:val="00682604"/>
    <w:rsid w:val="006826C4"/>
    <w:rsid w:val="006826F0"/>
    <w:rsid w:val="0068278D"/>
    <w:rsid w:val="00682CFD"/>
    <w:rsid w:val="00682EED"/>
    <w:rsid w:val="00683287"/>
    <w:rsid w:val="00683802"/>
    <w:rsid w:val="006844C3"/>
    <w:rsid w:val="00684851"/>
    <w:rsid w:val="006852BC"/>
    <w:rsid w:val="00685FF3"/>
    <w:rsid w:val="006861FA"/>
    <w:rsid w:val="006862CA"/>
    <w:rsid w:val="00686CE0"/>
    <w:rsid w:val="00687535"/>
    <w:rsid w:val="00687556"/>
    <w:rsid w:val="00690289"/>
    <w:rsid w:val="006914D2"/>
    <w:rsid w:val="00691B3C"/>
    <w:rsid w:val="00691E9C"/>
    <w:rsid w:val="006925A1"/>
    <w:rsid w:val="00692677"/>
    <w:rsid w:val="00693EC2"/>
    <w:rsid w:val="006940C6"/>
    <w:rsid w:val="00695666"/>
    <w:rsid w:val="00695D84"/>
    <w:rsid w:val="00695DAF"/>
    <w:rsid w:val="006960AF"/>
    <w:rsid w:val="00696745"/>
    <w:rsid w:val="00696C7A"/>
    <w:rsid w:val="00697421"/>
    <w:rsid w:val="00697A6E"/>
    <w:rsid w:val="00697BEA"/>
    <w:rsid w:val="006A0371"/>
    <w:rsid w:val="006A054D"/>
    <w:rsid w:val="006A0622"/>
    <w:rsid w:val="006A0B1D"/>
    <w:rsid w:val="006A0D24"/>
    <w:rsid w:val="006A105A"/>
    <w:rsid w:val="006A1635"/>
    <w:rsid w:val="006A1DFA"/>
    <w:rsid w:val="006A20C0"/>
    <w:rsid w:val="006A310E"/>
    <w:rsid w:val="006A47CF"/>
    <w:rsid w:val="006A4D31"/>
    <w:rsid w:val="006A4E36"/>
    <w:rsid w:val="006A4E54"/>
    <w:rsid w:val="006A511C"/>
    <w:rsid w:val="006A59D0"/>
    <w:rsid w:val="006A65F9"/>
    <w:rsid w:val="006B021A"/>
    <w:rsid w:val="006B07FA"/>
    <w:rsid w:val="006B0D60"/>
    <w:rsid w:val="006B13A2"/>
    <w:rsid w:val="006B1896"/>
    <w:rsid w:val="006B27BA"/>
    <w:rsid w:val="006B2CB8"/>
    <w:rsid w:val="006B3368"/>
    <w:rsid w:val="006B3E4D"/>
    <w:rsid w:val="006B440E"/>
    <w:rsid w:val="006B4410"/>
    <w:rsid w:val="006B44BA"/>
    <w:rsid w:val="006B4D10"/>
    <w:rsid w:val="006B4F21"/>
    <w:rsid w:val="006B5EDF"/>
    <w:rsid w:val="006B6204"/>
    <w:rsid w:val="006B6D49"/>
    <w:rsid w:val="006B6E87"/>
    <w:rsid w:val="006B6F79"/>
    <w:rsid w:val="006B795F"/>
    <w:rsid w:val="006B7A9F"/>
    <w:rsid w:val="006C070B"/>
    <w:rsid w:val="006C43F1"/>
    <w:rsid w:val="006C4922"/>
    <w:rsid w:val="006C6A72"/>
    <w:rsid w:val="006C6E7C"/>
    <w:rsid w:val="006C716D"/>
    <w:rsid w:val="006D07B1"/>
    <w:rsid w:val="006D08F2"/>
    <w:rsid w:val="006D0DCE"/>
    <w:rsid w:val="006D1688"/>
    <w:rsid w:val="006D1D28"/>
    <w:rsid w:val="006D20F2"/>
    <w:rsid w:val="006D22F2"/>
    <w:rsid w:val="006D3059"/>
    <w:rsid w:val="006D3621"/>
    <w:rsid w:val="006D4292"/>
    <w:rsid w:val="006D45D5"/>
    <w:rsid w:val="006D51EC"/>
    <w:rsid w:val="006D54FC"/>
    <w:rsid w:val="006D59BB"/>
    <w:rsid w:val="006D6073"/>
    <w:rsid w:val="006D65EC"/>
    <w:rsid w:val="006D67EB"/>
    <w:rsid w:val="006D7CFC"/>
    <w:rsid w:val="006D7E69"/>
    <w:rsid w:val="006E1884"/>
    <w:rsid w:val="006E2A8C"/>
    <w:rsid w:val="006E308C"/>
    <w:rsid w:val="006E39D8"/>
    <w:rsid w:val="006E4023"/>
    <w:rsid w:val="006E466B"/>
    <w:rsid w:val="006E5678"/>
    <w:rsid w:val="006E665E"/>
    <w:rsid w:val="006E6C2E"/>
    <w:rsid w:val="006E6D18"/>
    <w:rsid w:val="006E6E3A"/>
    <w:rsid w:val="006E6F13"/>
    <w:rsid w:val="006E763F"/>
    <w:rsid w:val="006E7692"/>
    <w:rsid w:val="006E76B1"/>
    <w:rsid w:val="006E77A1"/>
    <w:rsid w:val="006E7EE8"/>
    <w:rsid w:val="006F18FB"/>
    <w:rsid w:val="006F1E98"/>
    <w:rsid w:val="006F20C1"/>
    <w:rsid w:val="006F3C3B"/>
    <w:rsid w:val="006F3D42"/>
    <w:rsid w:val="006F6035"/>
    <w:rsid w:val="006F6BB8"/>
    <w:rsid w:val="006F6E66"/>
    <w:rsid w:val="006F7404"/>
    <w:rsid w:val="006F7811"/>
    <w:rsid w:val="007005A8"/>
    <w:rsid w:val="00700BAD"/>
    <w:rsid w:val="00700F51"/>
    <w:rsid w:val="00701A8F"/>
    <w:rsid w:val="00701CC1"/>
    <w:rsid w:val="00702590"/>
    <w:rsid w:val="00703473"/>
    <w:rsid w:val="00704108"/>
    <w:rsid w:val="00704246"/>
    <w:rsid w:val="0070458D"/>
    <w:rsid w:val="007045E9"/>
    <w:rsid w:val="007049BE"/>
    <w:rsid w:val="00705EF6"/>
    <w:rsid w:val="007062DE"/>
    <w:rsid w:val="00706C34"/>
    <w:rsid w:val="007104E1"/>
    <w:rsid w:val="00710C4D"/>
    <w:rsid w:val="00710FDA"/>
    <w:rsid w:val="00711132"/>
    <w:rsid w:val="00711402"/>
    <w:rsid w:val="00711BEA"/>
    <w:rsid w:val="00711DF6"/>
    <w:rsid w:val="0071240F"/>
    <w:rsid w:val="00712697"/>
    <w:rsid w:val="00712733"/>
    <w:rsid w:val="007129B3"/>
    <w:rsid w:val="007130C5"/>
    <w:rsid w:val="00713153"/>
    <w:rsid w:val="00713C80"/>
    <w:rsid w:val="00714129"/>
    <w:rsid w:val="00715147"/>
    <w:rsid w:val="007151DD"/>
    <w:rsid w:val="007153E3"/>
    <w:rsid w:val="00715484"/>
    <w:rsid w:val="00716247"/>
    <w:rsid w:val="007163BF"/>
    <w:rsid w:val="00717025"/>
    <w:rsid w:val="00720FCE"/>
    <w:rsid w:val="00721A8E"/>
    <w:rsid w:val="0072275C"/>
    <w:rsid w:val="00722A5D"/>
    <w:rsid w:val="00722AA2"/>
    <w:rsid w:val="00722C8F"/>
    <w:rsid w:val="00722EE5"/>
    <w:rsid w:val="00723C0B"/>
    <w:rsid w:val="00723C25"/>
    <w:rsid w:val="00723CBB"/>
    <w:rsid w:val="00723D88"/>
    <w:rsid w:val="00724369"/>
    <w:rsid w:val="00724518"/>
    <w:rsid w:val="00724C43"/>
    <w:rsid w:val="0072538B"/>
    <w:rsid w:val="007255E1"/>
    <w:rsid w:val="007266A3"/>
    <w:rsid w:val="007268CE"/>
    <w:rsid w:val="007304F3"/>
    <w:rsid w:val="0073143A"/>
    <w:rsid w:val="007317D8"/>
    <w:rsid w:val="00731C2C"/>
    <w:rsid w:val="00733079"/>
    <w:rsid w:val="007337FB"/>
    <w:rsid w:val="00733816"/>
    <w:rsid w:val="00733C75"/>
    <w:rsid w:val="00734430"/>
    <w:rsid w:val="00735040"/>
    <w:rsid w:val="007354F4"/>
    <w:rsid w:val="00736A1D"/>
    <w:rsid w:val="00736B50"/>
    <w:rsid w:val="00736E57"/>
    <w:rsid w:val="007373E9"/>
    <w:rsid w:val="007374CF"/>
    <w:rsid w:val="0073781D"/>
    <w:rsid w:val="00737863"/>
    <w:rsid w:val="00737C7B"/>
    <w:rsid w:val="00740030"/>
    <w:rsid w:val="00740063"/>
    <w:rsid w:val="00740C8E"/>
    <w:rsid w:val="00740DF0"/>
    <w:rsid w:val="00740F0E"/>
    <w:rsid w:val="007412DB"/>
    <w:rsid w:val="007416DD"/>
    <w:rsid w:val="00742231"/>
    <w:rsid w:val="00743292"/>
    <w:rsid w:val="0074333A"/>
    <w:rsid w:val="0074553A"/>
    <w:rsid w:val="00745584"/>
    <w:rsid w:val="007455DF"/>
    <w:rsid w:val="00745EEB"/>
    <w:rsid w:val="007464EC"/>
    <w:rsid w:val="00746681"/>
    <w:rsid w:val="00746AEF"/>
    <w:rsid w:val="00746CD2"/>
    <w:rsid w:val="00747A73"/>
    <w:rsid w:val="00747E33"/>
    <w:rsid w:val="00747FD3"/>
    <w:rsid w:val="00747FD9"/>
    <w:rsid w:val="00750046"/>
    <w:rsid w:val="007500CF"/>
    <w:rsid w:val="0075170C"/>
    <w:rsid w:val="007521A1"/>
    <w:rsid w:val="0075308C"/>
    <w:rsid w:val="0075340B"/>
    <w:rsid w:val="00753963"/>
    <w:rsid w:val="007539FD"/>
    <w:rsid w:val="0075403D"/>
    <w:rsid w:val="00755503"/>
    <w:rsid w:val="00755B26"/>
    <w:rsid w:val="00755EA0"/>
    <w:rsid w:val="007563B2"/>
    <w:rsid w:val="007570D5"/>
    <w:rsid w:val="00757755"/>
    <w:rsid w:val="00757D67"/>
    <w:rsid w:val="00760AB3"/>
    <w:rsid w:val="00760EE0"/>
    <w:rsid w:val="0076132C"/>
    <w:rsid w:val="00761394"/>
    <w:rsid w:val="00761691"/>
    <w:rsid w:val="00761D90"/>
    <w:rsid w:val="00761F60"/>
    <w:rsid w:val="00762673"/>
    <w:rsid w:val="007633DE"/>
    <w:rsid w:val="00763855"/>
    <w:rsid w:val="00764DA3"/>
    <w:rsid w:val="00765DCC"/>
    <w:rsid w:val="00765EE9"/>
    <w:rsid w:val="007663A1"/>
    <w:rsid w:val="00766AF7"/>
    <w:rsid w:val="0077053C"/>
    <w:rsid w:val="007710CE"/>
    <w:rsid w:val="007712B4"/>
    <w:rsid w:val="00771485"/>
    <w:rsid w:val="00771D02"/>
    <w:rsid w:val="00771EC9"/>
    <w:rsid w:val="00772A09"/>
    <w:rsid w:val="00772A44"/>
    <w:rsid w:val="00773782"/>
    <w:rsid w:val="007739C8"/>
    <w:rsid w:val="00774CAA"/>
    <w:rsid w:val="00777B3A"/>
    <w:rsid w:val="00777D83"/>
    <w:rsid w:val="007809EB"/>
    <w:rsid w:val="00781EF2"/>
    <w:rsid w:val="007823FF"/>
    <w:rsid w:val="00782A24"/>
    <w:rsid w:val="00782BF9"/>
    <w:rsid w:val="00783265"/>
    <w:rsid w:val="00783702"/>
    <w:rsid w:val="00783BDE"/>
    <w:rsid w:val="00784288"/>
    <w:rsid w:val="007843F1"/>
    <w:rsid w:val="0078451F"/>
    <w:rsid w:val="007848E2"/>
    <w:rsid w:val="00785320"/>
    <w:rsid w:val="00785516"/>
    <w:rsid w:val="00785DE1"/>
    <w:rsid w:val="007860F4"/>
    <w:rsid w:val="007862F7"/>
    <w:rsid w:val="007870B5"/>
    <w:rsid w:val="007879C1"/>
    <w:rsid w:val="007906F7"/>
    <w:rsid w:val="007907B6"/>
    <w:rsid w:val="00791B10"/>
    <w:rsid w:val="00793DB6"/>
    <w:rsid w:val="00794D7B"/>
    <w:rsid w:val="00794F62"/>
    <w:rsid w:val="0079527F"/>
    <w:rsid w:val="00796A5F"/>
    <w:rsid w:val="00796F07"/>
    <w:rsid w:val="00797527"/>
    <w:rsid w:val="00797C38"/>
    <w:rsid w:val="007A0650"/>
    <w:rsid w:val="007A0B58"/>
    <w:rsid w:val="007A3C09"/>
    <w:rsid w:val="007A3CC7"/>
    <w:rsid w:val="007A4927"/>
    <w:rsid w:val="007A513A"/>
    <w:rsid w:val="007A5647"/>
    <w:rsid w:val="007A5A04"/>
    <w:rsid w:val="007A5B21"/>
    <w:rsid w:val="007A5B9D"/>
    <w:rsid w:val="007A5DEA"/>
    <w:rsid w:val="007A5F4E"/>
    <w:rsid w:val="007A6003"/>
    <w:rsid w:val="007A6159"/>
    <w:rsid w:val="007A7BE9"/>
    <w:rsid w:val="007B022C"/>
    <w:rsid w:val="007B02C5"/>
    <w:rsid w:val="007B0AD1"/>
    <w:rsid w:val="007B0CFF"/>
    <w:rsid w:val="007B17BF"/>
    <w:rsid w:val="007B1A48"/>
    <w:rsid w:val="007B1B3E"/>
    <w:rsid w:val="007B21FB"/>
    <w:rsid w:val="007B25AA"/>
    <w:rsid w:val="007B26F8"/>
    <w:rsid w:val="007B28A9"/>
    <w:rsid w:val="007B4216"/>
    <w:rsid w:val="007B4535"/>
    <w:rsid w:val="007B45D0"/>
    <w:rsid w:val="007B4617"/>
    <w:rsid w:val="007B4634"/>
    <w:rsid w:val="007B55AD"/>
    <w:rsid w:val="007B5B68"/>
    <w:rsid w:val="007B6AF4"/>
    <w:rsid w:val="007B7554"/>
    <w:rsid w:val="007B7854"/>
    <w:rsid w:val="007C0403"/>
    <w:rsid w:val="007C07E4"/>
    <w:rsid w:val="007C0C41"/>
    <w:rsid w:val="007C0ECD"/>
    <w:rsid w:val="007C20BC"/>
    <w:rsid w:val="007C21CC"/>
    <w:rsid w:val="007C24A5"/>
    <w:rsid w:val="007C2609"/>
    <w:rsid w:val="007C27DB"/>
    <w:rsid w:val="007C2FCA"/>
    <w:rsid w:val="007C3995"/>
    <w:rsid w:val="007C3B9F"/>
    <w:rsid w:val="007C63BB"/>
    <w:rsid w:val="007C64FE"/>
    <w:rsid w:val="007C789B"/>
    <w:rsid w:val="007D1251"/>
    <w:rsid w:val="007D1B37"/>
    <w:rsid w:val="007D1D3B"/>
    <w:rsid w:val="007D2126"/>
    <w:rsid w:val="007D24D7"/>
    <w:rsid w:val="007D275F"/>
    <w:rsid w:val="007D29C4"/>
    <w:rsid w:val="007D3089"/>
    <w:rsid w:val="007D3E64"/>
    <w:rsid w:val="007D3ED4"/>
    <w:rsid w:val="007D4BC0"/>
    <w:rsid w:val="007D5F86"/>
    <w:rsid w:val="007D797D"/>
    <w:rsid w:val="007E2BFD"/>
    <w:rsid w:val="007E2E99"/>
    <w:rsid w:val="007E48EF"/>
    <w:rsid w:val="007E4DAD"/>
    <w:rsid w:val="007E5A5C"/>
    <w:rsid w:val="007E675F"/>
    <w:rsid w:val="007E7487"/>
    <w:rsid w:val="007E7B23"/>
    <w:rsid w:val="007E7B73"/>
    <w:rsid w:val="007F03A1"/>
    <w:rsid w:val="007F211A"/>
    <w:rsid w:val="007F2185"/>
    <w:rsid w:val="007F2953"/>
    <w:rsid w:val="007F2C4C"/>
    <w:rsid w:val="007F30E6"/>
    <w:rsid w:val="007F3CB2"/>
    <w:rsid w:val="007F3E76"/>
    <w:rsid w:val="007F424C"/>
    <w:rsid w:val="007F448B"/>
    <w:rsid w:val="007F45C3"/>
    <w:rsid w:val="007F46F7"/>
    <w:rsid w:val="007F4B50"/>
    <w:rsid w:val="007F4D62"/>
    <w:rsid w:val="007F5795"/>
    <w:rsid w:val="007F5D08"/>
    <w:rsid w:val="007F5FF4"/>
    <w:rsid w:val="007F60EC"/>
    <w:rsid w:val="007F63D4"/>
    <w:rsid w:val="007F7344"/>
    <w:rsid w:val="007F7D61"/>
    <w:rsid w:val="00800038"/>
    <w:rsid w:val="008000D6"/>
    <w:rsid w:val="0080066A"/>
    <w:rsid w:val="00800CB3"/>
    <w:rsid w:val="00800DF3"/>
    <w:rsid w:val="00800E56"/>
    <w:rsid w:val="00801D1E"/>
    <w:rsid w:val="00802072"/>
    <w:rsid w:val="008025A5"/>
    <w:rsid w:val="00802781"/>
    <w:rsid w:val="00802945"/>
    <w:rsid w:val="00802B8C"/>
    <w:rsid w:val="00803CB1"/>
    <w:rsid w:val="00804526"/>
    <w:rsid w:val="008048F8"/>
    <w:rsid w:val="008052DC"/>
    <w:rsid w:val="008056E8"/>
    <w:rsid w:val="00805729"/>
    <w:rsid w:val="00806CA2"/>
    <w:rsid w:val="008072AB"/>
    <w:rsid w:val="008073F6"/>
    <w:rsid w:val="0080765E"/>
    <w:rsid w:val="00807977"/>
    <w:rsid w:val="008109F7"/>
    <w:rsid w:val="00810CB8"/>
    <w:rsid w:val="00810D6E"/>
    <w:rsid w:val="00811158"/>
    <w:rsid w:val="008133B9"/>
    <w:rsid w:val="00813A31"/>
    <w:rsid w:val="00814383"/>
    <w:rsid w:val="008145FB"/>
    <w:rsid w:val="008146BC"/>
    <w:rsid w:val="00815984"/>
    <w:rsid w:val="008160B0"/>
    <w:rsid w:val="00816613"/>
    <w:rsid w:val="00816BDA"/>
    <w:rsid w:val="0081731E"/>
    <w:rsid w:val="00817FF9"/>
    <w:rsid w:val="0082034A"/>
    <w:rsid w:val="0082112D"/>
    <w:rsid w:val="00822892"/>
    <w:rsid w:val="00823401"/>
    <w:rsid w:val="00823440"/>
    <w:rsid w:val="008237DF"/>
    <w:rsid w:val="008246B3"/>
    <w:rsid w:val="0082543E"/>
    <w:rsid w:val="0082599A"/>
    <w:rsid w:val="00825B05"/>
    <w:rsid w:val="00825E81"/>
    <w:rsid w:val="00826121"/>
    <w:rsid w:val="00826DCF"/>
    <w:rsid w:val="008302A2"/>
    <w:rsid w:val="008304FB"/>
    <w:rsid w:val="00830EC8"/>
    <w:rsid w:val="008311E4"/>
    <w:rsid w:val="00832091"/>
    <w:rsid w:val="008322E0"/>
    <w:rsid w:val="00832BA7"/>
    <w:rsid w:val="008339D3"/>
    <w:rsid w:val="00834D97"/>
    <w:rsid w:val="00835077"/>
    <w:rsid w:val="00835602"/>
    <w:rsid w:val="0083597B"/>
    <w:rsid w:val="00836C23"/>
    <w:rsid w:val="00837959"/>
    <w:rsid w:val="008390B8"/>
    <w:rsid w:val="00840AE7"/>
    <w:rsid w:val="00841B8D"/>
    <w:rsid w:val="00842931"/>
    <w:rsid w:val="00842C67"/>
    <w:rsid w:val="00842F54"/>
    <w:rsid w:val="00842FCA"/>
    <w:rsid w:val="0084358B"/>
    <w:rsid w:val="008436F3"/>
    <w:rsid w:val="0084570E"/>
    <w:rsid w:val="00845B9E"/>
    <w:rsid w:val="00845C7D"/>
    <w:rsid w:val="008464DB"/>
    <w:rsid w:val="008465BB"/>
    <w:rsid w:val="008467D4"/>
    <w:rsid w:val="008471B2"/>
    <w:rsid w:val="0084725D"/>
    <w:rsid w:val="0084753A"/>
    <w:rsid w:val="00847EED"/>
    <w:rsid w:val="008508F4"/>
    <w:rsid w:val="00850DEE"/>
    <w:rsid w:val="00852CA8"/>
    <w:rsid w:val="00853AB5"/>
    <w:rsid w:val="00853DA7"/>
    <w:rsid w:val="00857550"/>
    <w:rsid w:val="00857A08"/>
    <w:rsid w:val="00857EF4"/>
    <w:rsid w:val="00860425"/>
    <w:rsid w:val="00861B25"/>
    <w:rsid w:val="008620D8"/>
    <w:rsid w:val="0086240C"/>
    <w:rsid w:val="00862671"/>
    <w:rsid w:val="008634FA"/>
    <w:rsid w:val="0086384E"/>
    <w:rsid w:val="00863B81"/>
    <w:rsid w:val="00863C9F"/>
    <w:rsid w:val="00864026"/>
    <w:rsid w:val="0086530B"/>
    <w:rsid w:val="00865578"/>
    <w:rsid w:val="00865E94"/>
    <w:rsid w:val="008670E3"/>
    <w:rsid w:val="00867168"/>
    <w:rsid w:val="00867E66"/>
    <w:rsid w:val="0087153B"/>
    <w:rsid w:val="00871A3E"/>
    <w:rsid w:val="00871C89"/>
    <w:rsid w:val="00872466"/>
    <w:rsid w:val="00872544"/>
    <w:rsid w:val="0087261B"/>
    <w:rsid w:val="00872832"/>
    <w:rsid w:val="00873208"/>
    <w:rsid w:val="0087380C"/>
    <w:rsid w:val="00873A2C"/>
    <w:rsid w:val="00874646"/>
    <w:rsid w:val="00874CF7"/>
    <w:rsid w:val="00875ACE"/>
    <w:rsid w:val="008761C3"/>
    <w:rsid w:val="00876505"/>
    <w:rsid w:val="00876793"/>
    <w:rsid w:val="00876E09"/>
    <w:rsid w:val="0087746E"/>
    <w:rsid w:val="0087759C"/>
    <w:rsid w:val="00877759"/>
    <w:rsid w:val="008777C0"/>
    <w:rsid w:val="00877D1B"/>
    <w:rsid w:val="00881588"/>
    <w:rsid w:val="008817AE"/>
    <w:rsid w:val="00881ED8"/>
    <w:rsid w:val="00882939"/>
    <w:rsid w:val="00883019"/>
    <w:rsid w:val="00883515"/>
    <w:rsid w:val="00883D19"/>
    <w:rsid w:val="008840D9"/>
    <w:rsid w:val="00884F48"/>
    <w:rsid w:val="008853B0"/>
    <w:rsid w:val="008859BB"/>
    <w:rsid w:val="008870C7"/>
    <w:rsid w:val="008878FB"/>
    <w:rsid w:val="00887B11"/>
    <w:rsid w:val="00890E4F"/>
    <w:rsid w:val="008911C5"/>
    <w:rsid w:val="008917FB"/>
    <w:rsid w:val="00892B8E"/>
    <w:rsid w:val="00892BC4"/>
    <w:rsid w:val="0089415E"/>
    <w:rsid w:val="0089468B"/>
    <w:rsid w:val="00895264"/>
    <w:rsid w:val="00895373"/>
    <w:rsid w:val="0089567B"/>
    <w:rsid w:val="00895886"/>
    <w:rsid w:val="00895EF7"/>
    <w:rsid w:val="00896B8D"/>
    <w:rsid w:val="008971D4"/>
    <w:rsid w:val="008A0322"/>
    <w:rsid w:val="008A04B3"/>
    <w:rsid w:val="008A28AB"/>
    <w:rsid w:val="008A2C12"/>
    <w:rsid w:val="008A3638"/>
    <w:rsid w:val="008A37AC"/>
    <w:rsid w:val="008A3BE7"/>
    <w:rsid w:val="008A43A7"/>
    <w:rsid w:val="008A47F9"/>
    <w:rsid w:val="008A4972"/>
    <w:rsid w:val="008A50EC"/>
    <w:rsid w:val="008A53B8"/>
    <w:rsid w:val="008A58CC"/>
    <w:rsid w:val="008A5EB0"/>
    <w:rsid w:val="008A67D6"/>
    <w:rsid w:val="008A7066"/>
    <w:rsid w:val="008A73EE"/>
    <w:rsid w:val="008A74F6"/>
    <w:rsid w:val="008A7653"/>
    <w:rsid w:val="008B1135"/>
    <w:rsid w:val="008B130C"/>
    <w:rsid w:val="008B1363"/>
    <w:rsid w:val="008B2295"/>
    <w:rsid w:val="008B23C4"/>
    <w:rsid w:val="008B28F8"/>
    <w:rsid w:val="008B2D6F"/>
    <w:rsid w:val="008B2F0A"/>
    <w:rsid w:val="008B3290"/>
    <w:rsid w:val="008B337B"/>
    <w:rsid w:val="008B3825"/>
    <w:rsid w:val="008B45B4"/>
    <w:rsid w:val="008B48A2"/>
    <w:rsid w:val="008B57B4"/>
    <w:rsid w:val="008B7443"/>
    <w:rsid w:val="008B796E"/>
    <w:rsid w:val="008B7BAA"/>
    <w:rsid w:val="008B7FB8"/>
    <w:rsid w:val="008C021D"/>
    <w:rsid w:val="008C029E"/>
    <w:rsid w:val="008C0432"/>
    <w:rsid w:val="008C07F9"/>
    <w:rsid w:val="008C0FF5"/>
    <w:rsid w:val="008C1287"/>
    <w:rsid w:val="008C21F8"/>
    <w:rsid w:val="008C2D7B"/>
    <w:rsid w:val="008C2FA4"/>
    <w:rsid w:val="008C35BE"/>
    <w:rsid w:val="008C3D8B"/>
    <w:rsid w:val="008C3F02"/>
    <w:rsid w:val="008C4398"/>
    <w:rsid w:val="008C4BB0"/>
    <w:rsid w:val="008C52C4"/>
    <w:rsid w:val="008C563C"/>
    <w:rsid w:val="008C58C5"/>
    <w:rsid w:val="008C6697"/>
    <w:rsid w:val="008C6807"/>
    <w:rsid w:val="008C7C21"/>
    <w:rsid w:val="008D0077"/>
    <w:rsid w:val="008D009A"/>
    <w:rsid w:val="008D10F4"/>
    <w:rsid w:val="008D21FA"/>
    <w:rsid w:val="008D279C"/>
    <w:rsid w:val="008D2DF4"/>
    <w:rsid w:val="008D320D"/>
    <w:rsid w:val="008D34DE"/>
    <w:rsid w:val="008D3D64"/>
    <w:rsid w:val="008D3E0B"/>
    <w:rsid w:val="008D4F04"/>
    <w:rsid w:val="008D5137"/>
    <w:rsid w:val="008D786C"/>
    <w:rsid w:val="008D78C2"/>
    <w:rsid w:val="008D7906"/>
    <w:rsid w:val="008E2435"/>
    <w:rsid w:val="008E24B1"/>
    <w:rsid w:val="008E24EC"/>
    <w:rsid w:val="008E268B"/>
    <w:rsid w:val="008E2790"/>
    <w:rsid w:val="008E2D0A"/>
    <w:rsid w:val="008E2D21"/>
    <w:rsid w:val="008E32F4"/>
    <w:rsid w:val="008E3D35"/>
    <w:rsid w:val="008E431B"/>
    <w:rsid w:val="008E5509"/>
    <w:rsid w:val="008E5794"/>
    <w:rsid w:val="008E599A"/>
    <w:rsid w:val="008E6410"/>
    <w:rsid w:val="008E6539"/>
    <w:rsid w:val="008E7117"/>
    <w:rsid w:val="008E753D"/>
    <w:rsid w:val="008F0586"/>
    <w:rsid w:val="008F098D"/>
    <w:rsid w:val="008F0A69"/>
    <w:rsid w:val="008F0B24"/>
    <w:rsid w:val="008F17D5"/>
    <w:rsid w:val="008F2573"/>
    <w:rsid w:val="008F29A1"/>
    <w:rsid w:val="008F2D3B"/>
    <w:rsid w:val="008F35BB"/>
    <w:rsid w:val="008F3BE0"/>
    <w:rsid w:val="008F3C65"/>
    <w:rsid w:val="008F4560"/>
    <w:rsid w:val="008F53D2"/>
    <w:rsid w:val="008F5924"/>
    <w:rsid w:val="008F59C0"/>
    <w:rsid w:val="008F67B8"/>
    <w:rsid w:val="008F6F71"/>
    <w:rsid w:val="009000EB"/>
    <w:rsid w:val="009002BD"/>
    <w:rsid w:val="00900A59"/>
    <w:rsid w:val="00900AD7"/>
    <w:rsid w:val="00900B60"/>
    <w:rsid w:val="009011BB"/>
    <w:rsid w:val="00901611"/>
    <w:rsid w:val="00901CC8"/>
    <w:rsid w:val="00902066"/>
    <w:rsid w:val="009023DC"/>
    <w:rsid w:val="009028C4"/>
    <w:rsid w:val="00902E9F"/>
    <w:rsid w:val="0090337B"/>
    <w:rsid w:val="00904185"/>
    <w:rsid w:val="009043EA"/>
    <w:rsid w:val="009047C3"/>
    <w:rsid w:val="00904BC1"/>
    <w:rsid w:val="0090588D"/>
    <w:rsid w:val="00906633"/>
    <w:rsid w:val="009067B5"/>
    <w:rsid w:val="00906BCF"/>
    <w:rsid w:val="009102D4"/>
    <w:rsid w:val="00911A36"/>
    <w:rsid w:val="00911C01"/>
    <w:rsid w:val="009120B2"/>
    <w:rsid w:val="00912200"/>
    <w:rsid w:val="009127D9"/>
    <w:rsid w:val="009131C4"/>
    <w:rsid w:val="00914BBC"/>
    <w:rsid w:val="009153A3"/>
    <w:rsid w:val="00915ABD"/>
    <w:rsid w:val="00917CFD"/>
    <w:rsid w:val="009202C6"/>
    <w:rsid w:val="00920E22"/>
    <w:rsid w:val="0092122C"/>
    <w:rsid w:val="0092169E"/>
    <w:rsid w:val="00921820"/>
    <w:rsid w:val="00922159"/>
    <w:rsid w:val="009221E6"/>
    <w:rsid w:val="00923E12"/>
    <w:rsid w:val="00924031"/>
    <w:rsid w:val="009241A9"/>
    <w:rsid w:val="00925319"/>
    <w:rsid w:val="009254FF"/>
    <w:rsid w:val="00925520"/>
    <w:rsid w:val="00925FED"/>
    <w:rsid w:val="009267A4"/>
    <w:rsid w:val="00930066"/>
    <w:rsid w:val="00930959"/>
    <w:rsid w:val="00930DA6"/>
    <w:rsid w:val="00931771"/>
    <w:rsid w:val="0093274F"/>
    <w:rsid w:val="00932BF4"/>
    <w:rsid w:val="009330C0"/>
    <w:rsid w:val="00933704"/>
    <w:rsid w:val="009339FC"/>
    <w:rsid w:val="00933B97"/>
    <w:rsid w:val="009346AF"/>
    <w:rsid w:val="00935361"/>
    <w:rsid w:val="0093564E"/>
    <w:rsid w:val="0093585C"/>
    <w:rsid w:val="00936AAE"/>
    <w:rsid w:val="00936B19"/>
    <w:rsid w:val="00937030"/>
    <w:rsid w:val="009375A7"/>
    <w:rsid w:val="0094042D"/>
    <w:rsid w:val="00940B71"/>
    <w:rsid w:val="00941013"/>
    <w:rsid w:val="009425D3"/>
    <w:rsid w:val="00942C6D"/>
    <w:rsid w:val="00942CF0"/>
    <w:rsid w:val="009435BA"/>
    <w:rsid w:val="00943868"/>
    <w:rsid w:val="00943D04"/>
    <w:rsid w:val="00943FC8"/>
    <w:rsid w:val="0094412B"/>
    <w:rsid w:val="00944352"/>
    <w:rsid w:val="00944F0B"/>
    <w:rsid w:val="009455FF"/>
    <w:rsid w:val="00945E97"/>
    <w:rsid w:val="00946110"/>
    <w:rsid w:val="00946305"/>
    <w:rsid w:val="00946BC3"/>
    <w:rsid w:val="00946E08"/>
    <w:rsid w:val="009472EA"/>
    <w:rsid w:val="009473A9"/>
    <w:rsid w:val="00950367"/>
    <w:rsid w:val="0095063D"/>
    <w:rsid w:val="0095108F"/>
    <w:rsid w:val="00951885"/>
    <w:rsid w:val="009522E9"/>
    <w:rsid w:val="00952B8F"/>
    <w:rsid w:val="00952BD9"/>
    <w:rsid w:val="00952BF0"/>
    <w:rsid w:val="0095324D"/>
    <w:rsid w:val="009538D9"/>
    <w:rsid w:val="0095396E"/>
    <w:rsid w:val="00953A8B"/>
    <w:rsid w:val="00953B1F"/>
    <w:rsid w:val="0095459F"/>
    <w:rsid w:val="00954840"/>
    <w:rsid w:val="00954974"/>
    <w:rsid w:val="00954B73"/>
    <w:rsid w:val="00954D25"/>
    <w:rsid w:val="00956209"/>
    <w:rsid w:val="00956F98"/>
    <w:rsid w:val="00957183"/>
    <w:rsid w:val="00957793"/>
    <w:rsid w:val="00957A1C"/>
    <w:rsid w:val="009627DD"/>
    <w:rsid w:val="00962A3C"/>
    <w:rsid w:val="00962AC6"/>
    <w:rsid w:val="00962FBB"/>
    <w:rsid w:val="009631E1"/>
    <w:rsid w:val="00963635"/>
    <w:rsid w:val="009638BD"/>
    <w:rsid w:val="00963928"/>
    <w:rsid w:val="00963ECB"/>
    <w:rsid w:val="009644F5"/>
    <w:rsid w:val="00964BC3"/>
    <w:rsid w:val="009651B4"/>
    <w:rsid w:val="00965E70"/>
    <w:rsid w:val="00965F74"/>
    <w:rsid w:val="0096638F"/>
    <w:rsid w:val="00966A3C"/>
    <w:rsid w:val="00966CFF"/>
    <w:rsid w:val="00966F9A"/>
    <w:rsid w:val="00967E56"/>
    <w:rsid w:val="009700B0"/>
    <w:rsid w:val="009703AC"/>
    <w:rsid w:val="009703C1"/>
    <w:rsid w:val="00970774"/>
    <w:rsid w:val="00970AD3"/>
    <w:rsid w:val="00970F3F"/>
    <w:rsid w:val="009718CC"/>
    <w:rsid w:val="0097224D"/>
    <w:rsid w:val="0097229C"/>
    <w:rsid w:val="00973075"/>
    <w:rsid w:val="00973809"/>
    <w:rsid w:val="00973893"/>
    <w:rsid w:val="00973915"/>
    <w:rsid w:val="00973BBB"/>
    <w:rsid w:val="00973CDE"/>
    <w:rsid w:val="009740D1"/>
    <w:rsid w:val="0097432B"/>
    <w:rsid w:val="00974661"/>
    <w:rsid w:val="00974990"/>
    <w:rsid w:val="00975B0B"/>
    <w:rsid w:val="00975B7D"/>
    <w:rsid w:val="0097665A"/>
    <w:rsid w:val="00977475"/>
    <w:rsid w:val="00977586"/>
    <w:rsid w:val="00977AEA"/>
    <w:rsid w:val="00977B3C"/>
    <w:rsid w:val="009807F1"/>
    <w:rsid w:val="00980DE8"/>
    <w:rsid w:val="00981331"/>
    <w:rsid w:val="0098187A"/>
    <w:rsid w:val="00981D64"/>
    <w:rsid w:val="009822DA"/>
    <w:rsid w:val="00982C32"/>
    <w:rsid w:val="009830C9"/>
    <w:rsid w:val="00983257"/>
    <w:rsid w:val="009839D5"/>
    <w:rsid w:val="00983A35"/>
    <w:rsid w:val="00983F00"/>
    <w:rsid w:val="009847C1"/>
    <w:rsid w:val="00984AC3"/>
    <w:rsid w:val="0098513A"/>
    <w:rsid w:val="009852BF"/>
    <w:rsid w:val="00985323"/>
    <w:rsid w:val="00985FB1"/>
    <w:rsid w:val="009862EC"/>
    <w:rsid w:val="009869A0"/>
    <w:rsid w:val="00986F52"/>
    <w:rsid w:val="00986FA4"/>
    <w:rsid w:val="00987D0E"/>
    <w:rsid w:val="00990357"/>
    <w:rsid w:val="009904D5"/>
    <w:rsid w:val="00991931"/>
    <w:rsid w:val="0099284D"/>
    <w:rsid w:val="009931C4"/>
    <w:rsid w:val="00994608"/>
    <w:rsid w:val="00995298"/>
    <w:rsid w:val="00995705"/>
    <w:rsid w:val="00995B4C"/>
    <w:rsid w:val="00995C26"/>
    <w:rsid w:val="00996761"/>
    <w:rsid w:val="00996883"/>
    <w:rsid w:val="0099701F"/>
    <w:rsid w:val="00997163"/>
    <w:rsid w:val="00997313"/>
    <w:rsid w:val="009973DA"/>
    <w:rsid w:val="009A030D"/>
    <w:rsid w:val="009A04ED"/>
    <w:rsid w:val="009A0537"/>
    <w:rsid w:val="009A0C9E"/>
    <w:rsid w:val="009A1E08"/>
    <w:rsid w:val="009A245D"/>
    <w:rsid w:val="009A2AC3"/>
    <w:rsid w:val="009A3B95"/>
    <w:rsid w:val="009A3CEC"/>
    <w:rsid w:val="009A577B"/>
    <w:rsid w:val="009A5DF5"/>
    <w:rsid w:val="009A5E5C"/>
    <w:rsid w:val="009A5E64"/>
    <w:rsid w:val="009A6758"/>
    <w:rsid w:val="009A6D91"/>
    <w:rsid w:val="009A772A"/>
    <w:rsid w:val="009B05DF"/>
    <w:rsid w:val="009B10B3"/>
    <w:rsid w:val="009B1D24"/>
    <w:rsid w:val="009B2300"/>
    <w:rsid w:val="009B2A21"/>
    <w:rsid w:val="009B2A6D"/>
    <w:rsid w:val="009B2CA4"/>
    <w:rsid w:val="009B2F82"/>
    <w:rsid w:val="009B367C"/>
    <w:rsid w:val="009B387B"/>
    <w:rsid w:val="009B3CEC"/>
    <w:rsid w:val="009B3D19"/>
    <w:rsid w:val="009B43EF"/>
    <w:rsid w:val="009B4B90"/>
    <w:rsid w:val="009B4B9A"/>
    <w:rsid w:val="009B4FB6"/>
    <w:rsid w:val="009B502E"/>
    <w:rsid w:val="009B5A56"/>
    <w:rsid w:val="009B5F41"/>
    <w:rsid w:val="009B68BD"/>
    <w:rsid w:val="009B68CD"/>
    <w:rsid w:val="009B7354"/>
    <w:rsid w:val="009B79A0"/>
    <w:rsid w:val="009B7ADF"/>
    <w:rsid w:val="009B7FA0"/>
    <w:rsid w:val="009C0493"/>
    <w:rsid w:val="009C04AB"/>
    <w:rsid w:val="009C1259"/>
    <w:rsid w:val="009C1792"/>
    <w:rsid w:val="009C1856"/>
    <w:rsid w:val="009C1D09"/>
    <w:rsid w:val="009C27E7"/>
    <w:rsid w:val="009C2833"/>
    <w:rsid w:val="009C373E"/>
    <w:rsid w:val="009C3877"/>
    <w:rsid w:val="009C4356"/>
    <w:rsid w:val="009C5953"/>
    <w:rsid w:val="009C61A9"/>
    <w:rsid w:val="009C6ED2"/>
    <w:rsid w:val="009C70A6"/>
    <w:rsid w:val="009C768B"/>
    <w:rsid w:val="009C7A69"/>
    <w:rsid w:val="009C7CC0"/>
    <w:rsid w:val="009D0820"/>
    <w:rsid w:val="009D0D96"/>
    <w:rsid w:val="009D0E3F"/>
    <w:rsid w:val="009D19B4"/>
    <w:rsid w:val="009D1F7A"/>
    <w:rsid w:val="009D25A0"/>
    <w:rsid w:val="009D26AF"/>
    <w:rsid w:val="009D2F2E"/>
    <w:rsid w:val="009D3350"/>
    <w:rsid w:val="009D3C02"/>
    <w:rsid w:val="009D4E0E"/>
    <w:rsid w:val="009D4E51"/>
    <w:rsid w:val="009D617F"/>
    <w:rsid w:val="009D6647"/>
    <w:rsid w:val="009D6F3D"/>
    <w:rsid w:val="009D6FE3"/>
    <w:rsid w:val="009D7BD1"/>
    <w:rsid w:val="009D7C57"/>
    <w:rsid w:val="009E0363"/>
    <w:rsid w:val="009E0AAF"/>
    <w:rsid w:val="009E0DEC"/>
    <w:rsid w:val="009E14E4"/>
    <w:rsid w:val="009E1628"/>
    <w:rsid w:val="009E2DF8"/>
    <w:rsid w:val="009E31ED"/>
    <w:rsid w:val="009E4109"/>
    <w:rsid w:val="009E4A96"/>
    <w:rsid w:val="009E4F3D"/>
    <w:rsid w:val="009E52BE"/>
    <w:rsid w:val="009E5BCD"/>
    <w:rsid w:val="009E64AE"/>
    <w:rsid w:val="009E6C0C"/>
    <w:rsid w:val="009E7519"/>
    <w:rsid w:val="009E7965"/>
    <w:rsid w:val="009E7F91"/>
    <w:rsid w:val="009F004B"/>
    <w:rsid w:val="009F0D84"/>
    <w:rsid w:val="009F0FE4"/>
    <w:rsid w:val="009F1203"/>
    <w:rsid w:val="009F1254"/>
    <w:rsid w:val="009F239C"/>
    <w:rsid w:val="009F26C4"/>
    <w:rsid w:val="009F2B71"/>
    <w:rsid w:val="009F2C93"/>
    <w:rsid w:val="009F2CA1"/>
    <w:rsid w:val="009F318D"/>
    <w:rsid w:val="009F3B00"/>
    <w:rsid w:val="009F3F9A"/>
    <w:rsid w:val="009F5067"/>
    <w:rsid w:val="009F5D3D"/>
    <w:rsid w:val="009F76D6"/>
    <w:rsid w:val="00A0246F"/>
    <w:rsid w:val="00A02928"/>
    <w:rsid w:val="00A03CE4"/>
    <w:rsid w:val="00A0422A"/>
    <w:rsid w:val="00A04AFB"/>
    <w:rsid w:val="00A05034"/>
    <w:rsid w:val="00A057BE"/>
    <w:rsid w:val="00A0608E"/>
    <w:rsid w:val="00A06F0D"/>
    <w:rsid w:val="00A0724D"/>
    <w:rsid w:val="00A07258"/>
    <w:rsid w:val="00A07969"/>
    <w:rsid w:val="00A07AC6"/>
    <w:rsid w:val="00A07B4E"/>
    <w:rsid w:val="00A104DB"/>
    <w:rsid w:val="00A1110B"/>
    <w:rsid w:val="00A111CF"/>
    <w:rsid w:val="00A11A7B"/>
    <w:rsid w:val="00A1205D"/>
    <w:rsid w:val="00A1232A"/>
    <w:rsid w:val="00A124D0"/>
    <w:rsid w:val="00A126E5"/>
    <w:rsid w:val="00A127F4"/>
    <w:rsid w:val="00A12929"/>
    <w:rsid w:val="00A12BE2"/>
    <w:rsid w:val="00A12C65"/>
    <w:rsid w:val="00A137F7"/>
    <w:rsid w:val="00A13DEA"/>
    <w:rsid w:val="00A143B2"/>
    <w:rsid w:val="00A14606"/>
    <w:rsid w:val="00A14C47"/>
    <w:rsid w:val="00A14E87"/>
    <w:rsid w:val="00A15042"/>
    <w:rsid w:val="00A150B8"/>
    <w:rsid w:val="00A15411"/>
    <w:rsid w:val="00A155A4"/>
    <w:rsid w:val="00A15EE9"/>
    <w:rsid w:val="00A16C97"/>
    <w:rsid w:val="00A16CED"/>
    <w:rsid w:val="00A172B9"/>
    <w:rsid w:val="00A17587"/>
    <w:rsid w:val="00A17F36"/>
    <w:rsid w:val="00A201F1"/>
    <w:rsid w:val="00A204A1"/>
    <w:rsid w:val="00A20896"/>
    <w:rsid w:val="00A209BB"/>
    <w:rsid w:val="00A20C72"/>
    <w:rsid w:val="00A213EC"/>
    <w:rsid w:val="00A2172F"/>
    <w:rsid w:val="00A218DF"/>
    <w:rsid w:val="00A23308"/>
    <w:rsid w:val="00A24716"/>
    <w:rsid w:val="00A24AB0"/>
    <w:rsid w:val="00A2521E"/>
    <w:rsid w:val="00A26372"/>
    <w:rsid w:val="00A272B7"/>
    <w:rsid w:val="00A276AC"/>
    <w:rsid w:val="00A27BCB"/>
    <w:rsid w:val="00A27FE6"/>
    <w:rsid w:val="00A300B7"/>
    <w:rsid w:val="00A301E5"/>
    <w:rsid w:val="00A30281"/>
    <w:rsid w:val="00A304FA"/>
    <w:rsid w:val="00A304FF"/>
    <w:rsid w:val="00A30884"/>
    <w:rsid w:val="00A3192E"/>
    <w:rsid w:val="00A3247B"/>
    <w:rsid w:val="00A328B0"/>
    <w:rsid w:val="00A32A5D"/>
    <w:rsid w:val="00A33ADE"/>
    <w:rsid w:val="00A33BC5"/>
    <w:rsid w:val="00A33C5A"/>
    <w:rsid w:val="00A33D60"/>
    <w:rsid w:val="00A33F0D"/>
    <w:rsid w:val="00A349FD"/>
    <w:rsid w:val="00A357BD"/>
    <w:rsid w:val="00A35ED1"/>
    <w:rsid w:val="00A36592"/>
    <w:rsid w:val="00A3743F"/>
    <w:rsid w:val="00A37763"/>
    <w:rsid w:val="00A40A71"/>
    <w:rsid w:val="00A4234F"/>
    <w:rsid w:val="00A428DA"/>
    <w:rsid w:val="00A434B5"/>
    <w:rsid w:val="00A43FFA"/>
    <w:rsid w:val="00A443EE"/>
    <w:rsid w:val="00A446EF"/>
    <w:rsid w:val="00A44769"/>
    <w:rsid w:val="00A44C98"/>
    <w:rsid w:val="00A4521E"/>
    <w:rsid w:val="00A456C6"/>
    <w:rsid w:val="00A460EF"/>
    <w:rsid w:val="00A4641D"/>
    <w:rsid w:val="00A471E8"/>
    <w:rsid w:val="00A47634"/>
    <w:rsid w:val="00A47AE7"/>
    <w:rsid w:val="00A47F2A"/>
    <w:rsid w:val="00A505D5"/>
    <w:rsid w:val="00A509F7"/>
    <w:rsid w:val="00A50DED"/>
    <w:rsid w:val="00A51F35"/>
    <w:rsid w:val="00A52E59"/>
    <w:rsid w:val="00A52EA1"/>
    <w:rsid w:val="00A53217"/>
    <w:rsid w:val="00A532AD"/>
    <w:rsid w:val="00A535FB"/>
    <w:rsid w:val="00A53820"/>
    <w:rsid w:val="00A53BA0"/>
    <w:rsid w:val="00A55032"/>
    <w:rsid w:val="00A55291"/>
    <w:rsid w:val="00A555A6"/>
    <w:rsid w:val="00A557CC"/>
    <w:rsid w:val="00A55B9D"/>
    <w:rsid w:val="00A55BF2"/>
    <w:rsid w:val="00A56267"/>
    <w:rsid w:val="00A56347"/>
    <w:rsid w:val="00A5736E"/>
    <w:rsid w:val="00A579EC"/>
    <w:rsid w:val="00A57CF8"/>
    <w:rsid w:val="00A60180"/>
    <w:rsid w:val="00A6075B"/>
    <w:rsid w:val="00A60B1D"/>
    <w:rsid w:val="00A61FA8"/>
    <w:rsid w:val="00A632F5"/>
    <w:rsid w:val="00A63461"/>
    <w:rsid w:val="00A63F25"/>
    <w:rsid w:val="00A64555"/>
    <w:rsid w:val="00A64A4F"/>
    <w:rsid w:val="00A6518A"/>
    <w:rsid w:val="00A65AAD"/>
    <w:rsid w:val="00A65C63"/>
    <w:rsid w:val="00A6624F"/>
    <w:rsid w:val="00A66F7A"/>
    <w:rsid w:val="00A66FDC"/>
    <w:rsid w:val="00A67F5D"/>
    <w:rsid w:val="00A712CA"/>
    <w:rsid w:val="00A71B44"/>
    <w:rsid w:val="00A72A1A"/>
    <w:rsid w:val="00A72D4D"/>
    <w:rsid w:val="00A74967"/>
    <w:rsid w:val="00A76FFC"/>
    <w:rsid w:val="00A801B5"/>
    <w:rsid w:val="00A809A6"/>
    <w:rsid w:val="00A81741"/>
    <w:rsid w:val="00A81772"/>
    <w:rsid w:val="00A82018"/>
    <w:rsid w:val="00A8250D"/>
    <w:rsid w:val="00A8290C"/>
    <w:rsid w:val="00A83B46"/>
    <w:rsid w:val="00A83C78"/>
    <w:rsid w:val="00A84B22"/>
    <w:rsid w:val="00A84EB5"/>
    <w:rsid w:val="00A85034"/>
    <w:rsid w:val="00A85449"/>
    <w:rsid w:val="00A8712D"/>
    <w:rsid w:val="00A90DA7"/>
    <w:rsid w:val="00A92293"/>
    <w:rsid w:val="00A92677"/>
    <w:rsid w:val="00A92C8F"/>
    <w:rsid w:val="00A930DE"/>
    <w:rsid w:val="00A93242"/>
    <w:rsid w:val="00A93F6D"/>
    <w:rsid w:val="00A94F9F"/>
    <w:rsid w:val="00A956C6"/>
    <w:rsid w:val="00A9582C"/>
    <w:rsid w:val="00A95B83"/>
    <w:rsid w:val="00A9637F"/>
    <w:rsid w:val="00A9678F"/>
    <w:rsid w:val="00A967D8"/>
    <w:rsid w:val="00A969C4"/>
    <w:rsid w:val="00A96AD1"/>
    <w:rsid w:val="00A972C2"/>
    <w:rsid w:val="00A972CB"/>
    <w:rsid w:val="00AA075C"/>
    <w:rsid w:val="00AA0F29"/>
    <w:rsid w:val="00AA10A4"/>
    <w:rsid w:val="00AA1467"/>
    <w:rsid w:val="00AA15AC"/>
    <w:rsid w:val="00AA19C3"/>
    <w:rsid w:val="00AA2719"/>
    <w:rsid w:val="00AA3779"/>
    <w:rsid w:val="00AA3B85"/>
    <w:rsid w:val="00AA462C"/>
    <w:rsid w:val="00AA4D6A"/>
    <w:rsid w:val="00AA546F"/>
    <w:rsid w:val="00AA5A49"/>
    <w:rsid w:val="00AA6EB2"/>
    <w:rsid w:val="00AA78AB"/>
    <w:rsid w:val="00AA7FB0"/>
    <w:rsid w:val="00AB06C7"/>
    <w:rsid w:val="00AB0FD5"/>
    <w:rsid w:val="00AB10DB"/>
    <w:rsid w:val="00AB1456"/>
    <w:rsid w:val="00AB14D4"/>
    <w:rsid w:val="00AB15BB"/>
    <w:rsid w:val="00AB1A28"/>
    <w:rsid w:val="00AB1B5C"/>
    <w:rsid w:val="00AB251C"/>
    <w:rsid w:val="00AB2BE1"/>
    <w:rsid w:val="00AB2EDC"/>
    <w:rsid w:val="00AB40C9"/>
    <w:rsid w:val="00AB4B71"/>
    <w:rsid w:val="00AB5B00"/>
    <w:rsid w:val="00AB701F"/>
    <w:rsid w:val="00AB740D"/>
    <w:rsid w:val="00AB7DA0"/>
    <w:rsid w:val="00AC0613"/>
    <w:rsid w:val="00AC0D78"/>
    <w:rsid w:val="00AC1C2A"/>
    <w:rsid w:val="00AC2096"/>
    <w:rsid w:val="00AC3E5C"/>
    <w:rsid w:val="00AC42CF"/>
    <w:rsid w:val="00AC462C"/>
    <w:rsid w:val="00AC49B2"/>
    <w:rsid w:val="00AC537F"/>
    <w:rsid w:val="00AC5663"/>
    <w:rsid w:val="00AC65D4"/>
    <w:rsid w:val="00AC6E65"/>
    <w:rsid w:val="00AC7BA1"/>
    <w:rsid w:val="00AD0ADA"/>
    <w:rsid w:val="00AD0BED"/>
    <w:rsid w:val="00AD11F8"/>
    <w:rsid w:val="00AD15F7"/>
    <w:rsid w:val="00AD1931"/>
    <w:rsid w:val="00AD1E8D"/>
    <w:rsid w:val="00AD21E0"/>
    <w:rsid w:val="00AD27E5"/>
    <w:rsid w:val="00AD2C65"/>
    <w:rsid w:val="00AD2E48"/>
    <w:rsid w:val="00AD34E7"/>
    <w:rsid w:val="00AD3BFB"/>
    <w:rsid w:val="00AD4147"/>
    <w:rsid w:val="00AD41A7"/>
    <w:rsid w:val="00AD459E"/>
    <w:rsid w:val="00AD4A20"/>
    <w:rsid w:val="00AD4CF1"/>
    <w:rsid w:val="00AD5F71"/>
    <w:rsid w:val="00AD64B6"/>
    <w:rsid w:val="00AD673C"/>
    <w:rsid w:val="00AD702C"/>
    <w:rsid w:val="00AE0918"/>
    <w:rsid w:val="00AE0FFB"/>
    <w:rsid w:val="00AE1BE9"/>
    <w:rsid w:val="00AE1CC1"/>
    <w:rsid w:val="00AE1F16"/>
    <w:rsid w:val="00AE2A51"/>
    <w:rsid w:val="00AE32B1"/>
    <w:rsid w:val="00AE3719"/>
    <w:rsid w:val="00AE4E13"/>
    <w:rsid w:val="00AE4F56"/>
    <w:rsid w:val="00AE50E6"/>
    <w:rsid w:val="00AE5EF3"/>
    <w:rsid w:val="00AE626F"/>
    <w:rsid w:val="00AE6777"/>
    <w:rsid w:val="00AE6EF4"/>
    <w:rsid w:val="00AE76D7"/>
    <w:rsid w:val="00AE7B30"/>
    <w:rsid w:val="00AF09DE"/>
    <w:rsid w:val="00AF0F0A"/>
    <w:rsid w:val="00AF191F"/>
    <w:rsid w:val="00AF2AFD"/>
    <w:rsid w:val="00AF3A50"/>
    <w:rsid w:val="00AF3A9A"/>
    <w:rsid w:val="00AF487A"/>
    <w:rsid w:val="00AF4A2C"/>
    <w:rsid w:val="00AF584F"/>
    <w:rsid w:val="00AF5C9A"/>
    <w:rsid w:val="00AF5E2A"/>
    <w:rsid w:val="00AF60C6"/>
    <w:rsid w:val="00AF717C"/>
    <w:rsid w:val="00AF7358"/>
    <w:rsid w:val="00B00BE6"/>
    <w:rsid w:val="00B01BBA"/>
    <w:rsid w:val="00B01D18"/>
    <w:rsid w:val="00B01FBA"/>
    <w:rsid w:val="00B02106"/>
    <w:rsid w:val="00B021C4"/>
    <w:rsid w:val="00B02B1B"/>
    <w:rsid w:val="00B030A5"/>
    <w:rsid w:val="00B03406"/>
    <w:rsid w:val="00B034FA"/>
    <w:rsid w:val="00B03869"/>
    <w:rsid w:val="00B03992"/>
    <w:rsid w:val="00B03CC4"/>
    <w:rsid w:val="00B04869"/>
    <w:rsid w:val="00B04874"/>
    <w:rsid w:val="00B05713"/>
    <w:rsid w:val="00B05BC8"/>
    <w:rsid w:val="00B06D66"/>
    <w:rsid w:val="00B06F11"/>
    <w:rsid w:val="00B075B7"/>
    <w:rsid w:val="00B07F00"/>
    <w:rsid w:val="00B10283"/>
    <w:rsid w:val="00B102D4"/>
    <w:rsid w:val="00B10D16"/>
    <w:rsid w:val="00B11FBC"/>
    <w:rsid w:val="00B12462"/>
    <w:rsid w:val="00B124C1"/>
    <w:rsid w:val="00B127D4"/>
    <w:rsid w:val="00B1299F"/>
    <w:rsid w:val="00B12BD2"/>
    <w:rsid w:val="00B12EA9"/>
    <w:rsid w:val="00B13742"/>
    <w:rsid w:val="00B13F0B"/>
    <w:rsid w:val="00B14317"/>
    <w:rsid w:val="00B149E5"/>
    <w:rsid w:val="00B160A1"/>
    <w:rsid w:val="00B1621C"/>
    <w:rsid w:val="00B16390"/>
    <w:rsid w:val="00B16965"/>
    <w:rsid w:val="00B17171"/>
    <w:rsid w:val="00B2095E"/>
    <w:rsid w:val="00B20B93"/>
    <w:rsid w:val="00B20DB3"/>
    <w:rsid w:val="00B20E12"/>
    <w:rsid w:val="00B21E16"/>
    <w:rsid w:val="00B22225"/>
    <w:rsid w:val="00B23B40"/>
    <w:rsid w:val="00B2437F"/>
    <w:rsid w:val="00B244D7"/>
    <w:rsid w:val="00B24506"/>
    <w:rsid w:val="00B2495B"/>
    <w:rsid w:val="00B25051"/>
    <w:rsid w:val="00B2522E"/>
    <w:rsid w:val="00B25D05"/>
    <w:rsid w:val="00B25EA9"/>
    <w:rsid w:val="00B268E5"/>
    <w:rsid w:val="00B26B57"/>
    <w:rsid w:val="00B27939"/>
    <w:rsid w:val="00B30D68"/>
    <w:rsid w:val="00B30DE4"/>
    <w:rsid w:val="00B31C37"/>
    <w:rsid w:val="00B33803"/>
    <w:rsid w:val="00B33B9A"/>
    <w:rsid w:val="00B34183"/>
    <w:rsid w:val="00B34B04"/>
    <w:rsid w:val="00B3502D"/>
    <w:rsid w:val="00B35316"/>
    <w:rsid w:val="00B35907"/>
    <w:rsid w:val="00B35F66"/>
    <w:rsid w:val="00B374F8"/>
    <w:rsid w:val="00B37C81"/>
    <w:rsid w:val="00B37DAB"/>
    <w:rsid w:val="00B40763"/>
    <w:rsid w:val="00B40CD4"/>
    <w:rsid w:val="00B415CC"/>
    <w:rsid w:val="00B41C4B"/>
    <w:rsid w:val="00B41DD9"/>
    <w:rsid w:val="00B41DF3"/>
    <w:rsid w:val="00B41F07"/>
    <w:rsid w:val="00B4231A"/>
    <w:rsid w:val="00B42367"/>
    <w:rsid w:val="00B42C8A"/>
    <w:rsid w:val="00B4318B"/>
    <w:rsid w:val="00B438A3"/>
    <w:rsid w:val="00B447E2"/>
    <w:rsid w:val="00B44CA9"/>
    <w:rsid w:val="00B44F79"/>
    <w:rsid w:val="00B453D5"/>
    <w:rsid w:val="00B46B08"/>
    <w:rsid w:val="00B47164"/>
    <w:rsid w:val="00B4764C"/>
    <w:rsid w:val="00B50208"/>
    <w:rsid w:val="00B50224"/>
    <w:rsid w:val="00B5044E"/>
    <w:rsid w:val="00B50813"/>
    <w:rsid w:val="00B50B9A"/>
    <w:rsid w:val="00B50E4B"/>
    <w:rsid w:val="00B51DC0"/>
    <w:rsid w:val="00B52EF2"/>
    <w:rsid w:val="00B53204"/>
    <w:rsid w:val="00B538C4"/>
    <w:rsid w:val="00B53911"/>
    <w:rsid w:val="00B545C1"/>
    <w:rsid w:val="00B545D2"/>
    <w:rsid w:val="00B54E17"/>
    <w:rsid w:val="00B55478"/>
    <w:rsid w:val="00B554D6"/>
    <w:rsid w:val="00B5557D"/>
    <w:rsid w:val="00B558A4"/>
    <w:rsid w:val="00B55FE0"/>
    <w:rsid w:val="00B5602A"/>
    <w:rsid w:val="00B5646D"/>
    <w:rsid w:val="00B56EC2"/>
    <w:rsid w:val="00B6037A"/>
    <w:rsid w:val="00B60784"/>
    <w:rsid w:val="00B60B2A"/>
    <w:rsid w:val="00B6119F"/>
    <w:rsid w:val="00B6186D"/>
    <w:rsid w:val="00B618FC"/>
    <w:rsid w:val="00B61C05"/>
    <w:rsid w:val="00B61E70"/>
    <w:rsid w:val="00B62087"/>
    <w:rsid w:val="00B621FF"/>
    <w:rsid w:val="00B625A0"/>
    <w:rsid w:val="00B62818"/>
    <w:rsid w:val="00B6324A"/>
    <w:rsid w:val="00B63EC5"/>
    <w:rsid w:val="00B64FD1"/>
    <w:rsid w:val="00B6501A"/>
    <w:rsid w:val="00B65755"/>
    <w:rsid w:val="00B65864"/>
    <w:rsid w:val="00B66ED0"/>
    <w:rsid w:val="00B67212"/>
    <w:rsid w:val="00B67630"/>
    <w:rsid w:val="00B67EF9"/>
    <w:rsid w:val="00B70A06"/>
    <w:rsid w:val="00B70D0E"/>
    <w:rsid w:val="00B70E68"/>
    <w:rsid w:val="00B7113D"/>
    <w:rsid w:val="00B733C3"/>
    <w:rsid w:val="00B738FC"/>
    <w:rsid w:val="00B73E87"/>
    <w:rsid w:val="00B750D6"/>
    <w:rsid w:val="00B75313"/>
    <w:rsid w:val="00B757AE"/>
    <w:rsid w:val="00B75E49"/>
    <w:rsid w:val="00B7666D"/>
    <w:rsid w:val="00B76DD5"/>
    <w:rsid w:val="00B76F8A"/>
    <w:rsid w:val="00B77574"/>
    <w:rsid w:val="00B77DCC"/>
    <w:rsid w:val="00B8010B"/>
    <w:rsid w:val="00B802D8"/>
    <w:rsid w:val="00B805BF"/>
    <w:rsid w:val="00B81793"/>
    <w:rsid w:val="00B8186C"/>
    <w:rsid w:val="00B835BA"/>
    <w:rsid w:val="00B83CFB"/>
    <w:rsid w:val="00B84F2B"/>
    <w:rsid w:val="00B853B1"/>
    <w:rsid w:val="00B85B13"/>
    <w:rsid w:val="00B87C6F"/>
    <w:rsid w:val="00B9013B"/>
    <w:rsid w:val="00B90DAF"/>
    <w:rsid w:val="00B90DBF"/>
    <w:rsid w:val="00B913F6"/>
    <w:rsid w:val="00B91797"/>
    <w:rsid w:val="00B91F30"/>
    <w:rsid w:val="00B925EC"/>
    <w:rsid w:val="00B932C5"/>
    <w:rsid w:val="00B9367C"/>
    <w:rsid w:val="00B93DD5"/>
    <w:rsid w:val="00B957C4"/>
    <w:rsid w:val="00B95FB1"/>
    <w:rsid w:val="00B964A5"/>
    <w:rsid w:val="00B97431"/>
    <w:rsid w:val="00B9767C"/>
    <w:rsid w:val="00B97915"/>
    <w:rsid w:val="00B97B78"/>
    <w:rsid w:val="00BA017D"/>
    <w:rsid w:val="00BA0D62"/>
    <w:rsid w:val="00BA2ABE"/>
    <w:rsid w:val="00BA2D2B"/>
    <w:rsid w:val="00BA3120"/>
    <w:rsid w:val="00BA3503"/>
    <w:rsid w:val="00BA39A7"/>
    <w:rsid w:val="00BA3E65"/>
    <w:rsid w:val="00BA4CFB"/>
    <w:rsid w:val="00BA50AA"/>
    <w:rsid w:val="00BA538E"/>
    <w:rsid w:val="00BA53C7"/>
    <w:rsid w:val="00BA59D9"/>
    <w:rsid w:val="00BB0990"/>
    <w:rsid w:val="00BB17EA"/>
    <w:rsid w:val="00BB211A"/>
    <w:rsid w:val="00BB23D1"/>
    <w:rsid w:val="00BB3378"/>
    <w:rsid w:val="00BB37A1"/>
    <w:rsid w:val="00BB3AAF"/>
    <w:rsid w:val="00BB3EC9"/>
    <w:rsid w:val="00BB3EDD"/>
    <w:rsid w:val="00BB41F8"/>
    <w:rsid w:val="00BB4B7F"/>
    <w:rsid w:val="00BB4FCA"/>
    <w:rsid w:val="00BB62BD"/>
    <w:rsid w:val="00BB6A6E"/>
    <w:rsid w:val="00BB6E3C"/>
    <w:rsid w:val="00BB6F09"/>
    <w:rsid w:val="00BB7902"/>
    <w:rsid w:val="00BB79A6"/>
    <w:rsid w:val="00BC0168"/>
    <w:rsid w:val="00BC024F"/>
    <w:rsid w:val="00BC0415"/>
    <w:rsid w:val="00BC09A6"/>
    <w:rsid w:val="00BC09DF"/>
    <w:rsid w:val="00BC1965"/>
    <w:rsid w:val="00BC250F"/>
    <w:rsid w:val="00BC2D0E"/>
    <w:rsid w:val="00BC37C0"/>
    <w:rsid w:val="00BC4684"/>
    <w:rsid w:val="00BC541D"/>
    <w:rsid w:val="00BC6065"/>
    <w:rsid w:val="00BC6529"/>
    <w:rsid w:val="00BC675A"/>
    <w:rsid w:val="00BC6C63"/>
    <w:rsid w:val="00BC7EB9"/>
    <w:rsid w:val="00BD01CB"/>
    <w:rsid w:val="00BD0B85"/>
    <w:rsid w:val="00BD0E7C"/>
    <w:rsid w:val="00BD160A"/>
    <w:rsid w:val="00BD1B2A"/>
    <w:rsid w:val="00BD1D23"/>
    <w:rsid w:val="00BD2123"/>
    <w:rsid w:val="00BD2432"/>
    <w:rsid w:val="00BD263C"/>
    <w:rsid w:val="00BD2857"/>
    <w:rsid w:val="00BD3034"/>
    <w:rsid w:val="00BD4DE6"/>
    <w:rsid w:val="00BD58BB"/>
    <w:rsid w:val="00BD5B67"/>
    <w:rsid w:val="00BD5F9D"/>
    <w:rsid w:val="00BD7AD2"/>
    <w:rsid w:val="00BE0D34"/>
    <w:rsid w:val="00BE0D3A"/>
    <w:rsid w:val="00BE1637"/>
    <w:rsid w:val="00BE17C5"/>
    <w:rsid w:val="00BE1C0A"/>
    <w:rsid w:val="00BE215A"/>
    <w:rsid w:val="00BE24D1"/>
    <w:rsid w:val="00BE2813"/>
    <w:rsid w:val="00BE2BA1"/>
    <w:rsid w:val="00BE2CB4"/>
    <w:rsid w:val="00BE2E45"/>
    <w:rsid w:val="00BE2FEB"/>
    <w:rsid w:val="00BE3321"/>
    <w:rsid w:val="00BE43F6"/>
    <w:rsid w:val="00BE47FE"/>
    <w:rsid w:val="00BE4939"/>
    <w:rsid w:val="00BE55F0"/>
    <w:rsid w:val="00BE5E34"/>
    <w:rsid w:val="00BE6250"/>
    <w:rsid w:val="00BE752F"/>
    <w:rsid w:val="00BE75D2"/>
    <w:rsid w:val="00BF0170"/>
    <w:rsid w:val="00BF01DD"/>
    <w:rsid w:val="00BF0288"/>
    <w:rsid w:val="00BF02A5"/>
    <w:rsid w:val="00BF02A6"/>
    <w:rsid w:val="00BF0626"/>
    <w:rsid w:val="00BF0C95"/>
    <w:rsid w:val="00BF1347"/>
    <w:rsid w:val="00BF173B"/>
    <w:rsid w:val="00BF23CD"/>
    <w:rsid w:val="00BF32FB"/>
    <w:rsid w:val="00BF3946"/>
    <w:rsid w:val="00BF3A26"/>
    <w:rsid w:val="00BF3F5F"/>
    <w:rsid w:val="00BF4B23"/>
    <w:rsid w:val="00BF4EFC"/>
    <w:rsid w:val="00BF5623"/>
    <w:rsid w:val="00BF5758"/>
    <w:rsid w:val="00BF5945"/>
    <w:rsid w:val="00BF6FAC"/>
    <w:rsid w:val="00BF73BA"/>
    <w:rsid w:val="00BF73C9"/>
    <w:rsid w:val="00C00B89"/>
    <w:rsid w:val="00C010EA"/>
    <w:rsid w:val="00C0285D"/>
    <w:rsid w:val="00C02D58"/>
    <w:rsid w:val="00C02DF7"/>
    <w:rsid w:val="00C031E4"/>
    <w:rsid w:val="00C032C3"/>
    <w:rsid w:val="00C03DEA"/>
    <w:rsid w:val="00C04E92"/>
    <w:rsid w:val="00C04F04"/>
    <w:rsid w:val="00C0500E"/>
    <w:rsid w:val="00C05C64"/>
    <w:rsid w:val="00C05D0F"/>
    <w:rsid w:val="00C05D65"/>
    <w:rsid w:val="00C0661C"/>
    <w:rsid w:val="00C068AC"/>
    <w:rsid w:val="00C078BB"/>
    <w:rsid w:val="00C100EC"/>
    <w:rsid w:val="00C107A9"/>
    <w:rsid w:val="00C11350"/>
    <w:rsid w:val="00C115E8"/>
    <w:rsid w:val="00C118E4"/>
    <w:rsid w:val="00C11D6E"/>
    <w:rsid w:val="00C1219D"/>
    <w:rsid w:val="00C12747"/>
    <w:rsid w:val="00C13363"/>
    <w:rsid w:val="00C13BC6"/>
    <w:rsid w:val="00C13BF9"/>
    <w:rsid w:val="00C14BFD"/>
    <w:rsid w:val="00C14F78"/>
    <w:rsid w:val="00C15486"/>
    <w:rsid w:val="00C17021"/>
    <w:rsid w:val="00C172D1"/>
    <w:rsid w:val="00C17487"/>
    <w:rsid w:val="00C1766E"/>
    <w:rsid w:val="00C2014F"/>
    <w:rsid w:val="00C20A1B"/>
    <w:rsid w:val="00C21E80"/>
    <w:rsid w:val="00C2282B"/>
    <w:rsid w:val="00C229A2"/>
    <w:rsid w:val="00C22B90"/>
    <w:rsid w:val="00C23352"/>
    <w:rsid w:val="00C23800"/>
    <w:rsid w:val="00C241F2"/>
    <w:rsid w:val="00C24B44"/>
    <w:rsid w:val="00C25A35"/>
    <w:rsid w:val="00C25EB3"/>
    <w:rsid w:val="00C26875"/>
    <w:rsid w:val="00C26AAD"/>
    <w:rsid w:val="00C26D50"/>
    <w:rsid w:val="00C26FC6"/>
    <w:rsid w:val="00C27596"/>
    <w:rsid w:val="00C2768B"/>
    <w:rsid w:val="00C2799C"/>
    <w:rsid w:val="00C30086"/>
    <w:rsid w:val="00C3026C"/>
    <w:rsid w:val="00C3043B"/>
    <w:rsid w:val="00C31BEA"/>
    <w:rsid w:val="00C32195"/>
    <w:rsid w:val="00C33442"/>
    <w:rsid w:val="00C33B04"/>
    <w:rsid w:val="00C356DC"/>
    <w:rsid w:val="00C357E3"/>
    <w:rsid w:val="00C3672F"/>
    <w:rsid w:val="00C36EB0"/>
    <w:rsid w:val="00C37071"/>
    <w:rsid w:val="00C37852"/>
    <w:rsid w:val="00C3788B"/>
    <w:rsid w:val="00C37AE2"/>
    <w:rsid w:val="00C400EB"/>
    <w:rsid w:val="00C40987"/>
    <w:rsid w:val="00C40A50"/>
    <w:rsid w:val="00C41395"/>
    <w:rsid w:val="00C427B7"/>
    <w:rsid w:val="00C4299A"/>
    <w:rsid w:val="00C42B86"/>
    <w:rsid w:val="00C43451"/>
    <w:rsid w:val="00C436D8"/>
    <w:rsid w:val="00C43E1A"/>
    <w:rsid w:val="00C44243"/>
    <w:rsid w:val="00C445E7"/>
    <w:rsid w:val="00C46E2E"/>
    <w:rsid w:val="00C47457"/>
    <w:rsid w:val="00C477FD"/>
    <w:rsid w:val="00C47920"/>
    <w:rsid w:val="00C47B3B"/>
    <w:rsid w:val="00C502E1"/>
    <w:rsid w:val="00C5093E"/>
    <w:rsid w:val="00C50E7E"/>
    <w:rsid w:val="00C510C0"/>
    <w:rsid w:val="00C515E7"/>
    <w:rsid w:val="00C517E1"/>
    <w:rsid w:val="00C51FB5"/>
    <w:rsid w:val="00C52BD4"/>
    <w:rsid w:val="00C53021"/>
    <w:rsid w:val="00C532DD"/>
    <w:rsid w:val="00C53464"/>
    <w:rsid w:val="00C54003"/>
    <w:rsid w:val="00C540AB"/>
    <w:rsid w:val="00C54E16"/>
    <w:rsid w:val="00C551F8"/>
    <w:rsid w:val="00C552E4"/>
    <w:rsid w:val="00C55B07"/>
    <w:rsid w:val="00C55FD0"/>
    <w:rsid w:val="00C56715"/>
    <w:rsid w:val="00C56C1A"/>
    <w:rsid w:val="00C56DDD"/>
    <w:rsid w:val="00C56EB8"/>
    <w:rsid w:val="00C56EC9"/>
    <w:rsid w:val="00C57C6A"/>
    <w:rsid w:val="00C57CA2"/>
    <w:rsid w:val="00C60666"/>
    <w:rsid w:val="00C612E8"/>
    <w:rsid w:val="00C616E0"/>
    <w:rsid w:val="00C62529"/>
    <w:rsid w:val="00C6261F"/>
    <w:rsid w:val="00C6305E"/>
    <w:rsid w:val="00C633C1"/>
    <w:rsid w:val="00C638A6"/>
    <w:rsid w:val="00C638E7"/>
    <w:rsid w:val="00C63E99"/>
    <w:rsid w:val="00C63F7E"/>
    <w:rsid w:val="00C642C5"/>
    <w:rsid w:val="00C64796"/>
    <w:rsid w:val="00C649B5"/>
    <w:rsid w:val="00C64BDA"/>
    <w:rsid w:val="00C6544A"/>
    <w:rsid w:val="00C657A4"/>
    <w:rsid w:val="00C67207"/>
    <w:rsid w:val="00C674E1"/>
    <w:rsid w:val="00C67E30"/>
    <w:rsid w:val="00C70452"/>
    <w:rsid w:val="00C7117B"/>
    <w:rsid w:val="00C7181A"/>
    <w:rsid w:val="00C72685"/>
    <w:rsid w:val="00C7350C"/>
    <w:rsid w:val="00C745CD"/>
    <w:rsid w:val="00C745DE"/>
    <w:rsid w:val="00C74A80"/>
    <w:rsid w:val="00C75DA8"/>
    <w:rsid w:val="00C7636F"/>
    <w:rsid w:val="00C80410"/>
    <w:rsid w:val="00C810BC"/>
    <w:rsid w:val="00C81368"/>
    <w:rsid w:val="00C81C24"/>
    <w:rsid w:val="00C81F4E"/>
    <w:rsid w:val="00C824F8"/>
    <w:rsid w:val="00C82931"/>
    <w:rsid w:val="00C83B07"/>
    <w:rsid w:val="00C83F60"/>
    <w:rsid w:val="00C83FE1"/>
    <w:rsid w:val="00C84081"/>
    <w:rsid w:val="00C84340"/>
    <w:rsid w:val="00C846DC"/>
    <w:rsid w:val="00C84FBF"/>
    <w:rsid w:val="00C8527C"/>
    <w:rsid w:val="00C85722"/>
    <w:rsid w:val="00C85AF7"/>
    <w:rsid w:val="00C85C9C"/>
    <w:rsid w:val="00C85E2A"/>
    <w:rsid w:val="00C860BC"/>
    <w:rsid w:val="00C8631A"/>
    <w:rsid w:val="00C864D0"/>
    <w:rsid w:val="00C8652F"/>
    <w:rsid w:val="00C8656F"/>
    <w:rsid w:val="00C86926"/>
    <w:rsid w:val="00C86FB7"/>
    <w:rsid w:val="00C870C2"/>
    <w:rsid w:val="00C900BA"/>
    <w:rsid w:val="00C9175C"/>
    <w:rsid w:val="00C918F5"/>
    <w:rsid w:val="00C91FF7"/>
    <w:rsid w:val="00C9239E"/>
    <w:rsid w:val="00C939BA"/>
    <w:rsid w:val="00C93B2A"/>
    <w:rsid w:val="00C94149"/>
    <w:rsid w:val="00C94C0A"/>
    <w:rsid w:val="00C94FAB"/>
    <w:rsid w:val="00C95548"/>
    <w:rsid w:val="00C95A22"/>
    <w:rsid w:val="00C95F11"/>
    <w:rsid w:val="00C97B34"/>
    <w:rsid w:val="00CA0A7D"/>
    <w:rsid w:val="00CA0C6A"/>
    <w:rsid w:val="00CA16FB"/>
    <w:rsid w:val="00CA2118"/>
    <w:rsid w:val="00CA2581"/>
    <w:rsid w:val="00CA275A"/>
    <w:rsid w:val="00CA320F"/>
    <w:rsid w:val="00CA3A81"/>
    <w:rsid w:val="00CA3E46"/>
    <w:rsid w:val="00CA4594"/>
    <w:rsid w:val="00CA505A"/>
    <w:rsid w:val="00CA553D"/>
    <w:rsid w:val="00CA55B4"/>
    <w:rsid w:val="00CA581F"/>
    <w:rsid w:val="00CA5BA5"/>
    <w:rsid w:val="00CA64C7"/>
    <w:rsid w:val="00CA6D90"/>
    <w:rsid w:val="00CA700C"/>
    <w:rsid w:val="00CA72AD"/>
    <w:rsid w:val="00CA749B"/>
    <w:rsid w:val="00CA765B"/>
    <w:rsid w:val="00CA7BF4"/>
    <w:rsid w:val="00CB0339"/>
    <w:rsid w:val="00CB0938"/>
    <w:rsid w:val="00CB1393"/>
    <w:rsid w:val="00CB1F12"/>
    <w:rsid w:val="00CB2D3E"/>
    <w:rsid w:val="00CB3BC6"/>
    <w:rsid w:val="00CB3C13"/>
    <w:rsid w:val="00CB44AE"/>
    <w:rsid w:val="00CB44CD"/>
    <w:rsid w:val="00CB51D9"/>
    <w:rsid w:val="00CB55B1"/>
    <w:rsid w:val="00CB78E5"/>
    <w:rsid w:val="00CB7ED7"/>
    <w:rsid w:val="00CC05C3"/>
    <w:rsid w:val="00CC0770"/>
    <w:rsid w:val="00CC0C2C"/>
    <w:rsid w:val="00CC0FF3"/>
    <w:rsid w:val="00CC1296"/>
    <w:rsid w:val="00CC134A"/>
    <w:rsid w:val="00CC1A55"/>
    <w:rsid w:val="00CC2F3A"/>
    <w:rsid w:val="00CC2F72"/>
    <w:rsid w:val="00CC3F87"/>
    <w:rsid w:val="00CC40F7"/>
    <w:rsid w:val="00CC4F80"/>
    <w:rsid w:val="00CC55E6"/>
    <w:rsid w:val="00CC5B38"/>
    <w:rsid w:val="00CC5C75"/>
    <w:rsid w:val="00CC63A8"/>
    <w:rsid w:val="00CC7082"/>
    <w:rsid w:val="00CC78C7"/>
    <w:rsid w:val="00CC7DC2"/>
    <w:rsid w:val="00CD2DDD"/>
    <w:rsid w:val="00CD350E"/>
    <w:rsid w:val="00CD4191"/>
    <w:rsid w:val="00CD457E"/>
    <w:rsid w:val="00CD47DA"/>
    <w:rsid w:val="00CD4B9A"/>
    <w:rsid w:val="00CD5761"/>
    <w:rsid w:val="00CD6083"/>
    <w:rsid w:val="00CD65B8"/>
    <w:rsid w:val="00CD6A94"/>
    <w:rsid w:val="00CD7204"/>
    <w:rsid w:val="00CD727B"/>
    <w:rsid w:val="00CD7405"/>
    <w:rsid w:val="00CD769C"/>
    <w:rsid w:val="00CE08EA"/>
    <w:rsid w:val="00CE1D32"/>
    <w:rsid w:val="00CE3290"/>
    <w:rsid w:val="00CE3BA9"/>
    <w:rsid w:val="00CE4271"/>
    <w:rsid w:val="00CE4A08"/>
    <w:rsid w:val="00CE4F87"/>
    <w:rsid w:val="00CE53C0"/>
    <w:rsid w:val="00CE571F"/>
    <w:rsid w:val="00CE587E"/>
    <w:rsid w:val="00CE6ACE"/>
    <w:rsid w:val="00CE73E1"/>
    <w:rsid w:val="00CE7EC6"/>
    <w:rsid w:val="00CF0A05"/>
    <w:rsid w:val="00CF1A98"/>
    <w:rsid w:val="00CF2190"/>
    <w:rsid w:val="00CF295C"/>
    <w:rsid w:val="00CF2D55"/>
    <w:rsid w:val="00CF30DC"/>
    <w:rsid w:val="00CF3C1F"/>
    <w:rsid w:val="00CF494D"/>
    <w:rsid w:val="00CF4CEE"/>
    <w:rsid w:val="00CF56F7"/>
    <w:rsid w:val="00CF5AC2"/>
    <w:rsid w:val="00CF5E7B"/>
    <w:rsid w:val="00CF5FCA"/>
    <w:rsid w:val="00CF7029"/>
    <w:rsid w:val="00CF71E0"/>
    <w:rsid w:val="00D0070A"/>
    <w:rsid w:val="00D01F4D"/>
    <w:rsid w:val="00D02526"/>
    <w:rsid w:val="00D029D5"/>
    <w:rsid w:val="00D02A83"/>
    <w:rsid w:val="00D02E4F"/>
    <w:rsid w:val="00D02F34"/>
    <w:rsid w:val="00D03A10"/>
    <w:rsid w:val="00D03EE9"/>
    <w:rsid w:val="00D052DF"/>
    <w:rsid w:val="00D05FB4"/>
    <w:rsid w:val="00D06038"/>
    <w:rsid w:val="00D061FE"/>
    <w:rsid w:val="00D06B1A"/>
    <w:rsid w:val="00D072B7"/>
    <w:rsid w:val="00D079F4"/>
    <w:rsid w:val="00D10D51"/>
    <w:rsid w:val="00D11543"/>
    <w:rsid w:val="00D11BF7"/>
    <w:rsid w:val="00D12168"/>
    <w:rsid w:val="00D1323B"/>
    <w:rsid w:val="00D13872"/>
    <w:rsid w:val="00D13962"/>
    <w:rsid w:val="00D144A6"/>
    <w:rsid w:val="00D144AD"/>
    <w:rsid w:val="00D14E0E"/>
    <w:rsid w:val="00D1514C"/>
    <w:rsid w:val="00D17079"/>
    <w:rsid w:val="00D20BE9"/>
    <w:rsid w:val="00D210E4"/>
    <w:rsid w:val="00D21D6A"/>
    <w:rsid w:val="00D21DBF"/>
    <w:rsid w:val="00D22547"/>
    <w:rsid w:val="00D22B8B"/>
    <w:rsid w:val="00D22C7A"/>
    <w:rsid w:val="00D25427"/>
    <w:rsid w:val="00D254CD"/>
    <w:rsid w:val="00D25645"/>
    <w:rsid w:val="00D25D1F"/>
    <w:rsid w:val="00D26F06"/>
    <w:rsid w:val="00D27356"/>
    <w:rsid w:val="00D2758B"/>
    <w:rsid w:val="00D27B2C"/>
    <w:rsid w:val="00D30736"/>
    <w:rsid w:val="00D30775"/>
    <w:rsid w:val="00D30AAC"/>
    <w:rsid w:val="00D31CF5"/>
    <w:rsid w:val="00D32502"/>
    <w:rsid w:val="00D325B9"/>
    <w:rsid w:val="00D33C7C"/>
    <w:rsid w:val="00D34085"/>
    <w:rsid w:val="00D351C6"/>
    <w:rsid w:val="00D35322"/>
    <w:rsid w:val="00D3576D"/>
    <w:rsid w:val="00D3582B"/>
    <w:rsid w:val="00D36071"/>
    <w:rsid w:val="00D36C9D"/>
    <w:rsid w:val="00D40825"/>
    <w:rsid w:val="00D40F19"/>
    <w:rsid w:val="00D4127E"/>
    <w:rsid w:val="00D4144E"/>
    <w:rsid w:val="00D42677"/>
    <w:rsid w:val="00D42B89"/>
    <w:rsid w:val="00D43750"/>
    <w:rsid w:val="00D43C16"/>
    <w:rsid w:val="00D44115"/>
    <w:rsid w:val="00D44201"/>
    <w:rsid w:val="00D4427C"/>
    <w:rsid w:val="00D453BA"/>
    <w:rsid w:val="00D46927"/>
    <w:rsid w:val="00D469C0"/>
    <w:rsid w:val="00D477FE"/>
    <w:rsid w:val="00D50650"/>
    <w:rsid w:val="00D5091E"/>
    <w:rsid w:val="00D5099D"/>
    <w:rsid w:val="00D50A78"/>
    <w:rsid w:val="00D50F3F"/>
    <w:rsid w:val="00D511B2"/>
    <w:rsid w:val="00D52E37"/>
    <w:rsid w:val="00D53391"/>
    <w:rsid w:val="00D537FA"/>
    <w:rsid w:val="00D543CC"/>
    <w:rsid w:val="00D547AA"/>
    <w:rsid w:val="00D55173"/>
    <w:rsid w:val="00D5577B"/>
    <w:rsid w:val="00D55B1C"/>
    <w:rsid w:val="00D56550"/>
    <w:rsid w:val="00D56988"/>
    <w:rsid w:val="00D573B1"/>
    <w:rsid w:val="00D57EC5"/>
    <w:rsid w:val="00D6015B"/>
    <w:rsid w:val="00D60A58"/>
    <w:rsid w:val="00D60F1C"/>
    <w:rsid w:val="00D61631"/>
    <w:rsid w:val="00D61997"/>
    <w:rsid w:val="00D62416"/>
    <w:rsid w:val="00D632D6"/>
    <w:rsid w:val="00D6395E"/>
    <w:rsid w:val="00D63B84"/>
    <w:rsid w:val="00D63EA2"/>
    <w:rsid w:val="00D6404C"/>
    <w:rsid w:val="00D64BB4"/>
    <w:rsid w:val="00D65154"/>
    <w:rsid w:val="00D653B1"/>
    <w:rsid w:val="00D65DF7"/>
    <w:rsid w:val="00D66256"/>
    <w:rsid w:val="00D66501"/>
    <w:rsid w:val="00D6681E"/>
    <w:rsid w:val="00D66E06"/>
    <w:rsid w:val="00D66F94"/>
    <w:rsid w:val="00D66FC2"/>
    <w:rsid w:val="00D67218"/>
    <w:rsid w:val="00D6746E"/>
    <w:rsid w:val="00D67557"/>
    <w:rsid w:val="00D67724"/>
    <w:rsid w:val="00D6796F"/>
    <w:rsid w:val="00D709C1"/>
    <w:rsid w:val="00D70BBC"/>
    <w:rsid w:val="00D70DB6"/>
    <w:rsid w:val="00D711A3"/>
    <w:rsid w:val="00D727DE"/>
    <w:rsid w:val="00D72930"/>
    <w:rsid w:val="00D72E35"/>
    <w:rsid w:val="00D73102"/>
    <w:rsid w:val="00D73157"/>
    <w:rsid w:val="00D73E23"/>
    <w:rsid w:val="00D7454B"/>
    <w:rsid w:val="00D74AF0"/>
    <w:rsid w:val="00D74B0D"/>
    <w:rsid w:val="00D75520"/>
    <w:rsid w:val="00D758C3"/>
    <w:rsid w:val="00D75B62"/>
    <w:rsid w:val="00D75CB9"/>
    <w:rsid w:val="00D7636B"/>
    <w:rsid w:val="00D76E2D"/>
    <w:rsid w:val="00D807E8"/>
    <w:rsid w:val="00D81063"/>
    <w:rsid w:val="00D813E3"/>
    <w:rsid w:val="00D81912"/>
    <w:rsid w:val="00D81A0A"/>
    <w:rsid w:val="00D8216C"/>
    <w:rsid w:val="00D82DF0"/>
    <w:rsid w:val="00D82EC9"/>
    <w:rsid w:val="00D82FC2"/>
    <w:rsid w:val="00D836A7"/>
    <w:rsid w:val="00D84BBA"/>
    <w:rsid w:val="00D84FC0"/>
    <w:rsid w:val="00D85603"/>
    <w:rsid w:val="00D856D6"/>
    <w:rsid w:val="00D87036"/>
    <w:rsid w:val="00D87682"/>
    <w:rsid w:val="00D877EE"/>
    <w:rsid w:val="00D90510"/>
    <w:rsid w:val="00D90BA9"/>
    <w:rsid w:val="00D90E4B"/>
    <w:rsid w:val="00D91416"/>
    <w:rsid w:val="00D91443"/>
    <w:rsid w:val="00D91B08"/>
    <w:rsid w:val="00D91BA6"/>
    <w:rsid w:val="00D91ED4"/>
    <w:rsid w:val="00D921CA"/>
    <w:rsid w:val="00D925BF"/>
    <w:rsid w:val="00D92B6A"/>
    <w:rsid w:val="00D9307E"/>
    <w:rsid w:val="00D936B4"/>
    <w:rsid w:val="00D93926"/>
    <w:rsid w:val="00D93CE1"/>
    <w:rsid w:val="00D93FAB"/>
    <w:rsid w:val="00D93FE4"/>
    <w:rsid w:val="00D94046"/>
    <w:rsid w:val="00D9472E"/>
    <w:rsid w:val="00D9510D"/>
    <w:rsid w:val="00D9554F"/>
    <w:rsid w:val="00D96248"/>
    <w:rsid w:val="00D967E6"/>
    <w:rsid w:val="00D97055"/>
    <w:rsid w:val="00D9735A"/>
    <w:rsid w:val="00D97933"/>
    <w:rsid w:val="00D97953"/>
    <w:rsid w:val="00D97ECD"/>
    <w:rsid w:val="00DA066F"/>
    <w:rsid w:val="00DA0C0E"/>
    <w:rsid w:val="00DA0E61"/>
    <w:rsid w:val="00DA1452"/>
    <w:rsid w:val="00DA1C92"/>
    <w:rsid w:val="00DA2E8E"/>
    <w:rsid w:val="00DA2EB7"/>
    <w:rsid w:val="00DA324A"/>
    <w:rsid w:val="00DA425D"/>
    <w:rsid w:val="00DA4EEB"/>
    <w:rsid w:val="00DA53D3"/>
    <w:rsid w:val="00DA5807"/>
    <w:rsid w:val="00DA5842"/>
    <w:rsid w:val="00DA5D21"/>
    <w:rsid w:val="00DA5D70"/>
    <w:rsid w:val="00DA6E98"/>
    <w:rsid w:val="00DA6EFB"/>
    <w:rsid w:val="00DA7E68"/>
    <w:rsid w:val="00DA7F0D"/>
    <w:rsid w:val="00DB04D7"/>
    <w:rsid w:val="00DB0E82"/>
    <w:rsid w:val="00DB1790"/>
    <w:rsid w:val="00DB18B7"/>
    <w:rsid w:val="00DB1DFA"/>
    <w:rsid w:val="00DB2225"/>
    <w:rsid w:val="00DB2B89"/>
    <w:rsid w:val="00DB5788"/>
    <w:rsid w:val="00DB5A15"/>
    <w:rsid w:val="00DB5D72"/>
    <w:rsid w:val="00DB696A"/>
    <w:rsid w:val="00DB6E16"/>
    <w:rsid w:val="00DB7F89"/>
    <w:rsid w:val="00DC0DA9"/>
    <w:rsid w:val="00DC0F9D"/>
    <w:rsid w:val="00DC140D"/>
    <w:rsid w:val="00DC153C"/>
    <w:rsid w:val="00DC165B"/>
    <w:rsid w:val="00DC1D18"/>
    <w:rsid w:val="00DC222D"/>
    <w:rsid w:val="00DC3535"/>
    <w:rsid w:val="00DC3B37"/>
    <w:rsid w:val="00DC3B7D"/>
    <w:rsid w:val="00DC5026"/>
    <w:rsid w:val="00DC5847"/>
    <w:rsid w:val="00DC5B0C"/>
    <w:rsid w:val="00DC677A"/>
    <w:rsid w:val="00DC6836"/>
    <w:rsid w:val="00DC68F3"/>
    <w:rsid w:val="00DC68F4"/>
    <w:rsid w:val="00DC6916"/>
    <w:rsid w:val="00DD08E0"/>
    <w:rsid w:val="00DD1514"/>
    <w:rsid w:val="00DD168B"/>
    <w:rsid w:val="00DD2170"/>
    <w:rsid w:val="00DD24EC"/>
    <w:rsid w:val="00DD27DC"/>
    <w:rsid w:val="00DD280E"/>
    <w:rsid w:val="00DD28AA"/>
    <w:rsid w:val="00DD33D6"/>
    <w:rsid w:val="00DD360D"/>
    <w:rsid w:val="00DD3B4F"/>
    <w:rsid w:val="00DD4070"/>
    <w:rsid w:val="00DD40B3"/>
    <w:rsid w:val="00DD5199"/>
    <w:rsid w:val="00DD6E46"/>
    <w:rsid w:val="00DD795E"/>
    <w:rsid w:val="00DE039E"/>
    <w:rsid w:val="00DE0B07"/>
    <w:rsid w:val="00DE0DF5"/>
    <w:rsid w:val="00DE206E"/>
    <w:rsid w:val="00DE2CBB"/>
    <w:rsid w:val="00DE3FF6"/>
    <w:rsid w:val="00DE48BE"/>
    <w:rsid w:val="00DE574C"/>
    <w:rsid w:val="00DE5AA7"/>
    <w:rsid w:val="00DE630B"/>
    <w:rsid w:val="00DE654B"/>
    <w:rsid w:val="00DE66AF"/>
    <w:rsid w:val="00DE6740"/>
    <w:rsid w:val="00DE6BB7"/>
    <w:rsid w:val="00DE7CA8"/>
    <w:rsid w:val="00DE7DCD"/>
    <w:rsid w:val="00DF0E03"/>
    <w:rsid w:val="00DF133D"/>
    <w:rsid w:val="00DF15AD"/>
    <w:rsid w:val="00DF2077"/>
    <w:rsid w:val="00DF38EF"/>
    <w:rsid w:val="00DF3BB2"/>
    <w:rsid w:val="00DF467B"/>
    <w:rsid w:val="00DF4E51"/>
    <w:rsid w:val="00DF59D7"/>
    <w:rsid w:val="00DF5D89"/>
    <w:rsid w:val="00DF64C4"/>
    <w:rsid w:val="00DF6E42"/>
    <w:rsid w:val="00DF6EE2"/>
    <w:rsid w:val="00DF70D6"/>
    <w:rsid w:val="00DF722E"/>
    <w:rsid w:val="00DF72AB"/>
    <w:rsid w:val="00DF72AF"/>
    <w:rsid w:val="00DF73EF"/>
    <w:rsid w:val="00DF78F6"/>
    <w:rsid w:val="00E002C3"/>
    <w:rsid w:val="00E0073C"/>
    <w:rsid w:val="00E0090E"/>
    <w:rsid w:val="00E01282"/>
    <w:rsid w:val="00E01302"/>
    <w:rsid w:val="00E02C41"/>
    <w:rsid w:val="00E03099"/>
    <w:rsid w:val="00E030F0"/>
    <w:rsid w:val="00E0393F"/>
    <w:rsid w:val="00E03EBC"/>
    <w:rsid w:val="00E03ECD"/>
    <w:rsid w:val="00E03FAE"/>
    <w:rsid w:val="00E044ED"/>
    <w:rsid w:val="00E04DD3"/>
    <w:rsid w:val="00E05376"/>
    <w:rsid w:val="00E057EE"/>
    <w:rsid w:val="00E05B2B"/>
    <w:rsid w:val="00E05BA8"/>
    <w:rsid w:val="00E05BBF"/>
    <w:rsid w:val="00E05C15"/>
    <w:rsid w:val="00E05CE5"/>
    <w:rsid w:val="00E05D82"/>
    <w:rsid w:val="00E07113"/>
    <w:rsid w:val="00E07922"/>
    <w:rsid w:val="00E103BB"/>
    <w:rsid w:val="00E109F9"/>
    <w:rsid w:val="00E117E5"/>
    <w:rsid w:val="00E12BCA"/>
    <w:rsid w:val="00E1325F"/>
    <w:rsid w:val="00E1347D"/>
    <w:rsid w:val="00E13A82"/>
    <w:rsid w:val="00E13BE6"/>
    <w:rsid w:val="00E1444D"/>
    <w:rsid w:val="00E14679"/>
    <w:rsid w:val="00E14F67"/>
    <w:rsid w:val="00E14F99"/>
    <w:rsid w:val="00E15888"/>
    <w:rsid w:val="00E16261"/>
    <w:rsid w:val="00E16B77"/>
    <w:rsid w:val="00E16D03"/>
    <w:rsid w:val="00E177CD"/>
    <w:rsid w:val="00E17A4B"/>
    <w:rsid w:val="00E209E6"/>
    <w:rsid w:val="00E21019"/>
    <w:rsid w:val="00E21238"/>
    <w:rsid w:val="00E2266A"/>
    <w:rsid w:val="00E22ED1"/>
    <w:rsid w:val="00E23A4A"/>
    <w:rsid w:val="00E23D84"/>
    <w:rsid w:val="00E264D3"/>
    <w:rsid w:val="00E26800"/>
    <w:rsid w:val="00E26C48"/>
    <w:rsid w:val="00E26ECF"/>
    <w:rsid w:val="00E274EB"/>
    <w:rsid w:val="00E27619"/>
    <w:rsid w:val="00E27620"/>
    <w:rsid w:val="00E27F6C"/>
    <w:rsid w:val="00E30578"/>
    <w:rsid w:val="00E30904"/>
    <w:rsid w:val="00E31C53"/>
    <w:rsid w:val="00E32D97"/>
    <w:rsid w:val="00E32FBA"/>
    <w:rsid w:val="00E33018"/>
    <w:rsid w:val="00E34C11"/>
    <w:rsid w:val="00E35B31"/>
    <w:rsid w:val="00E36954"/>
    <w:rsid w:val="00E37419"/>
    <w:rsid w:val="00E37AAA"/>
    <w:rsid w:val="00E37C81"/>
    <w:rsid w:val="00E37EBE"/>
    <w:rsid w:val="00E402E2"/>
    <w:rsid w:val="00E4121D"/>
    <w:rsid w:val="00E41830"/>
    <w:rsid w:val="00E418DC"/>
    <w:rsid w:val="00E41C37"/>
    <w:rsid w:val="00E42140"/>
    <w:rsid w:val="00E446BB"/>
    <w:rsid w:val="00E4595E"/>
    <w:rsid w:val="00E45FDA"/>
    <w:rsid w:val="00E46209"/>
    <w:rsid w:val="00E4622E"/>
    <w:rsid w:val="00E46327"/>
    <w:rsid w:val="00E46CF3"/>
    <w:rsid w:val="00E46E90"/>
    <w:rsid w:val="00E46FB0"/>
    <w:rsid w:val="00E473DE"/>
    <w:rsid w:val="00E47C75"/>
    <w:rsid w:val="00E50C21"/>
    <w:rsid w:val="00E51057"/>
    <w:rsid w:val="00E51588"/>
    <w:rsid w:val="00E51982"/>
    <w:rsid w:val="00E51D5A"/>
    <w:rsid w:val="00E52957"/>
    <w:rsid w:val="00E5385E"/>
    <w:rsid w:val="00E53BE9"/>
    <w:rsid w:val="00E54B00"/>
    <w:rsid w:val="00E55B30"/>
    <w:rsid w:val="00E56691"/>
    <w:rsid w:val="00E57831"/>
    <w:rsid w:val="00E579A1"/>
    <w:rsid w:val="00E603F2"/>
    <w:rsid w:val="00E60583"/>
    <w:rsid w:val="00E60ADD"/>
    <w:rsid w:val="00E612B2"/>
    <w:rsid w:val="00E614BC"/>
    <w:rsid w:val="00E627B7"/>
    <w:rsid w:val="00E62A1B"/>
    <w:rsid w:val="00E62BA8"/>
    <w:rsid w:val="00E642A7"/>
    <w:rsid w:val="00E6519E"/>
    <w:rsid w:val="00E65307"/>
    <w:rsid w:val="00E654A0"/>
    <w:rsid w:val="00E657E8"/>
    <w:rsid w:val="00E662F8"/>
    <w:rsid w:val="00E6652B"/>
    <w:rsid w:val="00E66630"/>
    <w:rsid w:val="00E668B5"/>
    <w:rsid w:val="00E6745C"/>
    <w:rsid w:val="00E67AA0"/>
    <w:rsid w:val="00E70601"/>
    <w:rsid w:val="00E70698"/>
    <w:rsid w:val="00E70F8D"/>
    <w:rsid w:val="00E71042"/>
    <w:rsid w:val="00E713FB"/>
    <w:rsid w:val="00E7218F"/>
    <w:rsid w:val="00E7251D"/>
    <w:rsid w:val="00E7348A"/>
    <w:rsid w:val="00E73769"/>
    <w:rsid w:val="00E73F88"/>
    <w:rsid w:val="00E745A5"/>
    <w:rsid w:val="00E745FC"/>
    <w:rsid w:val="00E747D3"/>
    <w:rsid w:val="00E74A4A"/>
    <w:rsid w:val="00E75384"/>
    <w:rsid w:val="00E75606"/>
    <w:rsid w:val="00E76D35"/>
    <w:rsid w:val="00E7793F"/>
    <w:rsid w:val="00E801D4"/>
    <w:rsid w:val="00E80FFD"/>
    <w:rsid w:val="00E82245"/>
    <w:rsid w:val="00E823DC"/>
    <w:rsid w:val="00E82653"/>
    <w:rsid w:val="00E82AFA"/>
    <w:rsid w:val="00E82EE0"/>
    <w:rsid w:val="00E839A7"/>
    <w:rsid w:val="00E84A2A"/>
    <w:rsid w:val="00E86032"/>
    <w:rsid w:val="00E8616D"/>
    <w:rsid w:val="00E866B6"/>
    <w:rsid w:val="00E86755"/>
    <w:rsid w:val="00E86809"/>
    <w:rsid w:val="00E879FE"/>
    <w:rsid w:val="00E87E00"/>
    <w:rsid w:val="00E903F3"/>
    <w:rsid w:val="00E90E5B"/>
    <w:rsid w:val="00E917C8"/>
    <w:rsid w:val="00E92239"/>
    <w:rsid w:val="00E926EC"/>
    <w:rsid w:val="00E949A2"/>
    <w:rsid w:val="00E94F08"/>
    <w:rsid w:val="00E95919"/>
    <w:rsid w:val="00E9598E"/>
    <w:rsid w:val="00E96A20"/>
    <w:rsid w:val="00E972FF"/>
    <w:rsid w:val="00E97B8F"/>
    <w:rsid w:val="00EA0E76"/>
    <w:rsid w:val="00EA203B"/>
    <w:rsid w:val="00EA2402"/>
    <w:rsid w:val="00EA3002"/>
    <w:rsid w:val="00EA3A3D"/>
    <w:rsid w:val="00EA3BED"/>
    <w:rsid w:val="00EA4EC3"/>
    <w:rsid w:val="00EA4F03"/>
    <w:rsid w:val="00EA5865"/>
    <w:rsid w:val="00EA5AC8"/>
    <w:rsid w:val="00EA5B8E"/>
    <w:rsid w:val="00EA6DE9"/>
    <w:rsid w:val="00EA74E2"/>
    <w:rsid w:val="00EA79EA"/>
    <w:rsid w:val="00EA7A26"/>
    <w:rsid w:val="00EB03E7"/>
    <w:rsid w:val="00EB1073"/>
    <w:rsid w:val="00EB1812"/>
    <w:rsid w:val="00EB1E75"/>
    <w:rsid w:val="00EB2506"/>
    <w:rsid w:val="00EB273E"/>
    <w:rsid w:val="00EB2D0F"/>
    <w:rsid w:val="00EB32E0"/>
    <w:rsid w:val="00EB3535"/>
    <w:rsid w:val="00EB40C6"/>
    <w:rsid w:val="00EB47B2"/>
    <w:rsid w:val="00EB4DA7"/>
    <w:rsid w:val="00EB5F31"/>
    <w:rsid w:val="00EB6C2E"/>
    <w:rsid w:val="00EB6F50"/>
    <w:rsid w:val="00EB7B81"/>
    <w:rsid w:val="00EB7FBB"/>
    <w:rsid w:val="00EC0A04"/>
    <w:rsid w:val="00EC0F08"/>
    <w:rsid w:val="00EC1AC3"/>
    <w:rsid w:val="00EC1AF0"/>
    <w:rsid w:val="00EC1C59"/>
    <w:rsid w:val="00EC2454"/>
    <w:rsid w:val="00EC2498"/>
    <w:rsid w:val="00EC3016"/>
    <w:rsid w:val="00EC314D"/>
    <w:rsid w:val="00EC3BA2"/>
    <w:rsid w:val="00EC3FCD"/>
    <w:rsid w:val="00EC4793"/>
    <w:rsid w:val="00EC47AC"/>
    <w:rsid w:val="00EC4F13"/>
    <w:rsid w:val="00EC589C"/>
    <w:rsid w:val="00EC6D86"/>
    <w:rsid w:val="00EC725B"/>
    <w:rsid w:val="00EC781A"/>
    <w:rsid w:val="00EC7880"/>
    <w:rsid w:val="00ED0C0E"/>
    <w:rsid w:val="00ED101C"/>
    <w:rsid w:val="00ED12DE"/>
    <w:rsid w:val="00ED2344"/>
    <w:rsid w:val="00ED241F"/>
    <w:rsid w:val="00ED24FC"/>
    <w:rsid w:val="00ED34B5"/>
    <w:rsid w:val="00ED3593"/>
    <w:rsid w:val="00ED40BA"/>
    <w:rsid w:val="00ED46AB"/>
    <w:rsid w:val="00ED46C6"/>
    <w:rsid w:val="00ED5311"/>
    <w:rsid w:val="00ED592B"/>
    <w:rsid w:val="00ED5C72"/>
    <w:rsid w:val="00ED65FF"/>
    <w:rsid w:val="00ED66B9"/>
    <w:rsid w:val="00ED680B"/>
    <w:rsid w:val="00ED6D03"/>
    <w:rsid w:val="00ED7F91"/>
    <w:rsid w:val="00EE002D"/>
    <w:rsid w:val="00EE04A1"/>
    <w:rsid w:val="00EE15AC"/>
    <w:rsid w:val="00EE26E8"/>
    <w:rsid w:val="00EE3952"/>
    <w:rsid w:val="00EE4038"/>
    <w:rsid w:val="00EE4661"/>
    <w:rsid w:val="00EE4AF1"/>
    <w:rsid w:val="00EE4BAA"/>
    <w:rsid w:val="00EE56EB"/>
    <w:rsid w:val="00EE58A0"/>
    <w:rsid w:val="00EE5C2D"/>
    <w:rsid w:val="00EE5E42"/>
    <w:rsid w:val="00EE6E5D"/>
    <w:rsid w:val="00EF0385"/>
    <w:rsid w:val="00EF0C15"/>
    <w:rsid w:val="00EF192C"/>
    <w:rsid w:val="00EF2AC9"/>
    <w:rsid w:val="00EF2DD0"/>
    <w:rsid w:val="00EF3E7C"/>
    <w:rsid w:val="00EF5080"/>
    <w:rsid w:val="00EF6B66"/>
    <w:rsid w:val="00EF7C63"/>
    <w:rsid w:val="00EF7D2F"/>
    <w:rsid w:val="00F002F0"/>
    <w:rsid w:val="00F00B0F"/>
    <w:rsid w:val="00F01591"/>
    <w:rsid w:val="00F01FFA"/>
    <w:rsid w:val="00F03B15"/>
    <w:rsid w:val="00F03FA5"/>
    <w:rsid w:val="00F043E7"/>
    <w:rsid w:val="00F04638"/>
    <w:rsid w:val="00F04855"/>
    <w:rsid w:val="00F05F4B"/>
    <w:rsid w:val="00F06C3C"/>
    <w:rsid w:val="00F06FFB"/>
    <w:rsid w:val="00F07000"/>
    <w:rsid w:val="00F10203"/>
    <w:rsid w:val="00F11838"/>
    <w:rsid w:val="00F11A4B"/>
    <w:rsid w:val="00F11E6F"/>
    <w:rsid w:val="00F1335C"/>
    <w:rsid w:val="00F1407B"/>
    <w:rsid w:val="00F1476C"/>
    <w:rsid w:val="00F14BB3"/>
    <w:rsid w:val="00F15A87"/>
    <w:rsid w:val="00F15C1E"/>
    <w:rsid w:val="00F16AAA"/>
    <w:rsid w:val="00F16CDF"/>
    <w:rsid w:val="00F176D4"/>
    <w:rsid w:val="00F177A5"/>
    <w:rsid w:val="00F17841"/>
    <w:rsid w:val="00F17843"/>
    <w:rsid w:val="00F17B22"/>
    <w:rsid w:val="00F17F3C"/>
    <w:rsid w:val="00F206E1"/>
    <w:rsid w:val="00F20764"/>
    <w:rsid w:val="00F21291"/>
    <w:rsid w:val="00F22A3E"/>
    <w:rsid w:val="00F230F4"/>
    <w:rsid w:val="00F23490"/>
    <w:rsid w:val="00F23507"/>
    <w:rsid w:val="00F23C37"/>
    <w:rsid w:val="00F23D67"/>
    <w:rsid w:val="00F24A49"/>
    <w:rsid w:val="00F24AA5"/>
    <w:rsid w:val="00F25F53"/>
    <w:rsid w:val="00F26231"/>
    <w:rsid w:val="00F265F2"/>
    <w:rsid w:val="00F27365"/>
    <w:rsid w:val="00F273B4"/>
    <w:rsid w:val="00F277FF"/>
    <w:rsid w:val="00F30546"/>
    <w:rsid w:val="00F30BB4"/>
    <w:rsid w:val="00F30F32"/>
    <w:rsid w:val="00F30F74"/>
    <w:rsid w:val="00F3138C"/>
    <w:rsid w:val="00F3183C"/>
    <w:rsid w:val="00F31979"/>
    <w:rsid w:val="00F31D0B"/>
    <w:rsid w:val="00F32B3C"/>
    <w:rsid w:val="00F32DE0"/>
    <w:rsid w:val="00F3338C"/>
    <w:rsid w:val="00F33A64"/>
    <w:rsid w:val="00F33B06"/>
    <w:rsid w:val="00F33BDA"/>
    <w:rsid w:val="00F341C7"/>
    <w:rsid w:val="00F34E85"/>
    <w:rsid w:val="00F3510F"/>
    <w:rsid w:val="00F361C2"/>
    <w:rsid w:val="00F366E2"/>
    <w:rsid w:val="00F37CB3"/>
    <w:rsid w:val="00F37D93"/>
    <w:rsid w:val="00F405CB"/>
    <w:rsid w:val="00F417F7"/>
    <w:rsid w:val="00F4192B"/>
    <w:rsid w:val="00F41F55"/>
    <w:rsid w:val="00F42199"/>
    <w:rsid w:val="00F429FB"/>
    <w:rsid w:val="00F431A6"/>
    <w:rsid w:val="00F431C8"/>
    <w:rsid w:val="00F43322"/>
    <w:rsid w:val="00F43874"/>
    <w:rsid w:val="00F44175"/>
    <w:rsid w:val="00F4424E"/>
    <w:rsid w:val="00F444DF"/>
    <w:rsid w:val="00F45B20"/>
    <w:rsid w:val="00F45FE1"/>
    <w:rsid w:val="00F464F8"/>
    <w:rsid w:val="00F465A1"/>
    <w:rsid w:val="00F46658"/>
    <w:rsid w:val="00F46B8B"/>
    <w:rsid w:val="00F470BA"/>
    <w:rsid w:val="00F470CE"/>
    <w:rsid w:val="00F472DD"/>
    <w:rsid w:val="00F475C0"/>
    <w:rsid w:val="00F47819"/>
    <w:rsid w:val="00F47975"/>
    <w:rsid w:val="00F50337"/>
    <w:rsid w:val="00F50DAE"/>
    <w:rsid w:val="00F52373"/>
    <w:rsid w:val="00F52F4C"/>
    <w:rsid w:val="00F534DC"/>
    <w:rsid w:val="00F537EA"/>
    <w:rsid w:val="00F5397F"/>
    <w:rsid w:val="00F54AA7"/>
    <w:rsid w:val="00F5512E"/>
    <w:rsid w:val="00F553CE"/>
    <w:rsid w:val="00F55E7E"/>
    <w:rsid w:val="00F55F43"/>
    <w:rsid w:val="00F564B3"/>
    <w:rsid w:val="00F56CE0"/>
    <w:rsid w:val="00F574F6"/>
    <w:rsid w:val="00F578AE"/>
    <w:rsid w:val="00F602B4"/>
    <w:rsid w:val="00F603C0"/>
    <w:rsid w:val="00F60514"/>
    <w:rsid w:val="00F60F7D"/>
    <w:rsid w:val="00F615E0"/>
    <w:rsid w:val="00F6184F"/>
    <w:rsid w:val="00F6262C"/>
    <w:rsid w:val="00F633CD"/>
    <w:rsid w:val="00F64C60"/>
    <w:rsid w:val="00F655C6"/>
    <w:rsid w:val="00F655DA"/>
    <w:rsid w:val="00F6588F"/>
    <w:rsid w:val="00F660DC"/>
    <w:rsid w:val="00F66F08"/>
    <w:rsid w:val="00F67245"/>
    <w:rsid w:val="00F67385"/>
    <w:rsid w:val="00F6761F"/>
    <w:rsid w:val="00F67CDB"/>
    <w:rsid w:val="00F70183"/>
    <w:rsid w:val="00F70242"/>
    <w:rsid w:val="00F70993"/>
    <w:rsid w:val="00F7099C"/>
    <w:rsid w:val="00F709E5"/>
    <w:rsid w:val="00F70C4D"/>
    <w:rsid w:val="00F70CF1"/>
    <w:rsid w:val="00F71003"/>
    <w:rsid w:val="00F71AEF"/>
    <w:rsid w:val="00F731E1"/>
    <w:rsid w:val="00F73449"/>
    <w:rsid w:val="00F74A15"/>
    <w:rsid w:val="00F75389"/>
    <w:rsid w:val="00F7582D"/>
    <w:rsid w:val="00F75F9A"/>
    <w:rsid w:val="00F76954"/>
    <w:rsid w:val="00F817D2"/>
    <w:rsid w:val="00F81898"/>
    <w:rsid w:val="00F824D1"/>
    <w:rsid w:val="00F82A03"/>
    <w:rsid w:val="00F8323C"/>
    <w:rsid w:val="00F83F98"/>
    <w:rsid w:val="00F84FBB"/>
    <w:rsid w:val="00F85277"/>
    <w:rsid w:val="00F85F4B"/>
    <w:rsid w:val="00F86FFA"/>
    <w:rsid w:val="00F8702E"/>
    <w:rsid w:val="00F87278"/>
    <w:rsid w:val="00F8766E"/>
    <w:rsid w:val="00F87BF9"/>
    <w:rsid w:val="00F87FA5"/>
    <w:rsid w:val="00F9082D"/>
    <w:rsid w:val="00F90FF3"/>
    <w:rsid w:val="00F926B8"/>
    <w:rsid w:val="00F92755"/>
    <w:rsid w:val="00F92C14"/>
    <w:rsid w:val="00F933B5"/>
    <w:rsid w:val="00F936BB"/>
    <w:rsid w:val="00F93A27"/>
    <w:rsid w:val="00F94180"/>
    <w:rsid w:val="00F941EB"/>
    <w:rsid w:val="00F959B3"/>
    <w:rsid w:val="00F95A2E"/>
    <w:rsid w:val="00F9625B"/>
    <w:rsid w:val="00F966B4"/>
    <w:rsid w:val="00F97482"/>
    <w:rsid w:val="00F97A90"/>
    <w:rsid w:val="00F97BCC"/>
    <w:rsid w:val="00FA02B6"/>
    <w:rsid w:val="00FA0C6E"/>
    <w:rsid w:val="00FA1271"/>
    <w:rsid w:val="00FA172D"/>
    <w:rsid w:val="00FA2317"/>
    <w:rsid w:val="00FA2934"/>
    <w:rsid w:val="00FA3BF8"/>
    <w:rsid w:val="00FA3DEF"/>
    <w:rsid w:val="00FA4475"/>
    <w:rsid w:val="00FA4567"/>
    <w:rsid w:val="00FA492A"/>
    <w:rsid w:val="00FA5249"/>
    <w:rsid w:val="00FA56C3"/>
    <w:rsid w:val="00FA5D6D"/>
    <w:rsid w:val="00FA6863"/>
    <w:rsid w:val="00FA69F8"/>
    <w:rsid w:val="00FA7E6A"/>
    <w:rsid w:val="00FA7FD2"/>
    <w:rsid w:val="00FB09C3"/>
    <w:rsid w:val="00FB139D"/>
    <w:rsid w:val="00FB15C0"/>
    <w:rsid w:val="00FB1AF7"/>
    <w:rsid w:val="00FB1F02"/>
    <w:rsid w:val="00FB2063"/>
    <w:rsid w:val="00FB286A"/>
    <w:rsid w:val="00FB3796"/>
    <w:rsid w:val="00FB49BB"/>
    <w:rsid w:val="00FB5974"/>
    <w:rsid w:val="00FB5A2E"/>
    <w:rsid w:val="00FB6885"/>
    <w:rsid w:val="00FB73EE"/>
    <w:rsid w:val="00FB7CD5"/>
    <w:rsid w:val="00FC1B24"/>
    <w:rsid w:val="00FC1E37"/>
    <w:rsid w:val="00FC32AB"/>
    <w:rsid w:val="00FC39C7"/>
    <w:rsid w:val="00FC3D3C"/>
    <w:rsid w:val="00FC3F0E"/>
    <w:rsid w:val="00FC469D"/>
    <w:rsid w:val="00FC50F3"/>
    <w:rsid w:val="00FC66C6"/>
    <w:rsid w:val="00FC677B"/>
    <w:rsid w:val="00FC720B"/>
    <w:rsid w:val="00FC7B96"/>
    <w:rsid w:val="00FD0F61"/>
    <w:rsid w:val="00FD1089"/>
    <w:rsid w:val="00FD212B"/>
    <w:rsid w:val="00FD30E1"/>
    <w:rsid w:val="00FD3492"/>
    <w:rsid w:val="00FD3D55"/>
    <w:rsid w:val="00FD3E5D"/>
    <w:rsid w:val="00FD4F00"/>
    <w:rsid w:val="00FD601C"/>
    <w:rsid w:val="00FD618A"/>
    <w:rsid w:val="00FD6220"/>
    <w:rsid w:val="00FD6C6A"/>
    <w:rsid w:val="00FD7136"/>
    <w:rsid w:val="00FD7259"/>
    <w:rsid w:val="00FD736F"/>
    <w:rsid w:val="00FD7C34"/>
    <w:rsid w:val="00FD7D61"/>
    <w:rsid w:val="00FE037A"/>
    <w:rsid w:val="00FE03B1"/>
    <w:rsid w:val="00FE113F"/>
    <w:rsid w:val="00FE18D0"/>
    <w:rsid w:val="00FE2A7C"/>
    <w:rsid w:val="00FE2F8A"/>
    <w:rsid w:val="00FE3395"/>
    <w:rsid w:val="00FE33AC"/>
    <w:rsid w:val="00FE3A7E"/>
    <w:rsid w:val="00FE4805"/>
    <w:rsid w:val="00FE4F09"/>
    <w:rsid w:val="00FE5163"/>
    <w:rsid w:val="00FE579A"/>
    <w:rsid w:val="00FE5DA8"/>
    <w:rsid w:val="00FE5DEC"/>
    <w:rsid w:val="00FE5FF8"/>
    <w:rsid w:val="00FE6757"/>
    <w:rsid w:val="00FE6BE2"/>
    <w:rsid w:val="00FE6C11"/>
    <w:rsid w:val="00FE6D6B"/>
    <w:rsid w:val="00FE6F9A"/>
    <w:rsid w:val="00FE76D1"/>
    <w:rsid w:val="00FF02DE"/>
    <w:rsid w:val="00FF12B8"/>
    <w:rsid w:val="00FF13A0"/>
    <w:rsid w:val="00FF13FC"/>
    <w:rsid w:val="00FF1DEE"/>
    <w:rsid w:val="00FF20B3"/>
    <w:rsid w:val="00FF40A8"/>
    <w:rsid w:val="00FF49D7"/>
    <w:rsid w:val="00FF4F4E"/>
    <w:rsid w:val="00FF52B4"/>
    <w:rsid w:val="00FF53A2"/>
    <w:rsid w:val="00FF5681"/>
    <w:rsid w:val="00FF58E6"/>
    <w:rsid w:val="00FF5A61"/>
    <w:rsid w:val="00FF63E9"/>
    <w:rsid w:val="00FF63F9"/>
    <w:rsid w:val="00FF7B24"/>
    <w:rsid w:val="0131CE07"/>
    <w:rsid w:val="014A9238"/>
    <w:rsid w:val="01762A95"/>
    <w:rsid w:val="017C53DE"/>
    <w:rsid w:val="0191FF7C"/>
    <w:rsid w:val="01AEA4E7"/>
    <w:rsid w:val="01C508A5"/>
    <w:rsid w:val="01DF8124"/>
    <w:rsid w:val="02763F5F"/>
    <w:rsid w:val="028D353A"/>
    <w:rsid w:val="02A0D713"/>
    <w:rsid w:val="02B3C7C5"/>
    <w:rsid w:val="02E28680"/>
    <w:rsid w:val="03B7D7CC"/>
    <w:rsid w:val="03C07B88"/>
    <w:rsid w:val="0439A7B6"/>
    <w:rsid w:val="04488E93"/>
    <w:rsid w:val="0457C21A"/>
    <w:rsid w:val="0470AA25"/>
    <w:rsid w:val="04A160A0"/>
    <w:rsid w:val="04A8544A"/>
    <w:rsid w:val="04AAEE9A"/>
    <w:rsid w:val="04F12DF7"/>
    <w:rsid w:val="04FC345F"/>
    <w:rsid w:val="0509CE40"/>
    <w:rsid w:val="050FE702"/>
    <w:rsid w:val="05290F5F"/>
    <w:rsid w:val="0533439F"/>
    <w:rsid w:val="0551E219"/>
    <w:rsid w:val="055495F0"/>
    <w:rsid w:val="05A14ACF"/>
    <w:rsid w:val="05AD74B0"/>
    <w:rsid w:val="05E4A92C"/>
    <w:rsid w:val="063FB64C"/>
    <w:rsid w:val="066D2558"/>
    <w:rsid w:val="068AFCA3"/>
    <w:rsid w:val="069026A7"/>
    <w:rsid w:val="06929C58"/>
    <w:rsid w:val="06A21AE3"/>
    <w:rsid w:val="0738D19B"/>
    <w:rsid w:val="075F90DE"/>
    <w:rsid w:val="07908639"/>
    <w:rsid w:val="07D642B5"/>
    <w:rsid w:val="07E92C63"/>
    <w:rsid w:val="07F1BD10"/>
    <w:rsid w:val="080676FF"/>
    <w:rsid w:val="08538848"/>
    <w:rsid w:val="088D8E7F"/>
    <w:rsid w:val="089C8344"/>
    <w:rsid w:val="08A59B7D"/>
    <w:rsid w:val="08BB0280"/>
    <w:rsid w:val="08BF6A07"/>
    <w:rsid w:val="08C93B9A"/>
    <w:rsid w:val="091CE6DE"/>
    <w:rsid w:val="09508792"/>
    <w:rsid w:val="09677775"/>
    <w:rsid w:val="098A51FC"/>
    <w:rsid w:val="09E376B9"/>
    <w:rsid w:val="0A0EA6BC"/>
    <w:rsid w:val="0A63E827"/>
    <w:rsid w:val="0A644B4B"/>
    <w:rsid w:val="0AE02BFB"/>
    <w:rsid w:val="0B19DA2A"/>
    <w:rsid w:val="0B539AE5"/>
    <w:rsid w:val="0BA99861"/>
    <w:rsid w:val="0BB81EFB"/>
    <w:rsid w:val="0C1BFBEA"/>
    <w:rsid w:val="0C2D3C6F"/>
    <w:rsid w:val="0C346B35"/>
    <w:rsid w:val="0C43E3AB"/>
    <w:rsid w:val="0C86198A"/>
    <w:rsid w:val="0C9787D9"/>
    <w:rsid w:val="0C984E9C"/>
    <w:rsid w:val="0D0926CC"/>
    <w:rsid w:val="0D88D6E3"/>
    <w:rsid w:val="0D8DE84A"/>
    <w:rsid w:val="0D9A6323"/>
    <w:rsid w:val="0DA50CDA"/>
    <w:rsid w:val="0DA894AF"/>
    <w:rsid w:val="0DB2DE6D"/>
    <w:rsid w:val="0DC159E1"/>
    <w:rsid w:val="0DCBE6E5"/>
    <w:rsid w:val="0E0B9020"/>
    <w:rsid w:val="0E3A75A9"/>
    <w:rsid w:val="0E5CF77C"/>
    <w:rsid w:val="0EA32DB5"/>
    <w:rsid w:val="0EA6B1CE"/>
    <w:rsid w:val="0F0AE0BE"/>
    <w:rsid w:val="0F7606ED"/>
    <w:rsid w:val="0F9163DE"/>
    <w:rsid w:val="0F9B981E"/>
    <w:rsid w:val="0FB2134E"/>
    <w:rsid w:val="0FBE464B"/>
    <w:rsid w:val="0FDBC8E5"/>
    <w:rsid w:val="10053135"/>
    <w:rsid w:val="102B10E6"/>
    <w:rsid w:val="1066C051"/>
    <w:rsid w:val="106CE563"/>
    <w:rsid w:val="106E08C0"/>
    <w:rsid w:val="1076BAE2"/>
    <w:rsid w:val="107C760F"/>
    <w:rsid w:val="10E531C4"/>
    <w:rsid w:val="11824467"/>
    <w:rsid w:val="11AA755D"/>
    <w:rsid w:val="12150E2E"/>
    <w:rsid w:val="121F3F2B"/>
    <w:rsid w:val="1233089A"/>
    <w:rsid w:val="124AC798"/>
    <w:rsid w:val="12524FFE"/>
    <w:rsid w:val="1266473A"/>
    <w:rsid w:val="126F62E2"/>
    <w:rsid w:val="127F74AA"/>
    <w:rsid w:val="128C0D37"/>
    <w:rsid w:val="12A2F359"/>
    <w:rsid w:val="12C69C41"/>
    <w:rsid w:val="1349EE18"/>
    <w:rsid w:val="1376B607"/>
    <w:rsid w:val="138A3A6B"/>
    <w:rsid w:val="13A64669"/>
    <w:rsid w:val="13A6B3BD"/>
    <w:rsid w:val="13ABB926"/>
    <w:rsid w:val="13B9CCCF"/>
    <w:rsid w:val="13BDB7DE"/>
    <w:rsid w:val="13D260C0"/>
    <w:rsid w:val="13D94247"/>
    <w:rsid w:val="13DB07FF"/>
    <w:rsid w:val="13E8B7E3"/>
    <w:rsid w:val="13E8C38A"/>
    <w:rsid w:val="13FBF0AA"/>
    <w:rsid w:val="1404875C"/>
    <w:rsid w:val="1461C91D"/>
    <w:rsid w:val="1465664F"/>
    <w:rsid w:val="14D181B3"/>
    <w:rsid w:val="14D79E64"/>
    <w:rsid w:val="151489F5"/>
    <w:rsid w:val="1526F797"/>
    <w:rsid w:val="1530155C"/>
    <w:rsid w:val="158CB238"/>
    <w:rsid w:val="1593C109"/>
    <w:rsid w:val="160AD9A2"/>
    <w:rsid w:val="1626F4BA"/>
    <w:rsid w:val="16686A29"/>
    <w:rsid w:val="1680752B"/>
    <w:rsid w:val="16BF698F"/>
    <w:rsid w:val="16D6A110"/>
    <w:rsid w:val="16DB433C"/>
    <w:rsid w:val="16EACE4E"/>
    <w:rsid w:val="171FD2C6"/>
    <w:rsid w:val="1721BF19"/>
    <w:rsid w:val="1723111C"/>
    <w:rsid w:val="174B526F"/>
    <w:rsid w:val="18008540"/>
    <w:rsid w:val="186688D8"/>
    <w:rsid w:val="18A25A7C"/>
    <w:rsid w:val="18B7D5AF"/>
    <w:rsid w:val="18C34C12"/>
    <w:rsid w:val="197CD883"/>
    <w:rsid w:val="19DE1E04"/>
    <w:rsid w:val="19ED5C81"/>
    <w:rsid w:val="1A4763E7"/>
    <w:rsid w:val="1A4E7EDE"/>
    <w:rsid w:val="1A6E1026"/>
    <w:rsid w:val="1AE94319"/>
    <w:rsid w:val="1AE9C5B4"/>
    <w:rsid w:val="1AF085F1"/>
    <w:rsid w:val="1B0FDA08"/>
    <w:rsid w:val="1B16B5B0"/>
    <w:rsid w:val="1B28CAF8"/>
    <w:rsid w:val="1B33BCA1"/>
    <w:rsid w:val="1B386946"/>
    <w:rsid w:val="1B7623D6"/>
    <w:rsid w:val="1B7FC8F0"/>
    <w:rsid w:val="1B83CD11"/>
    <w:rsid w:val="1B8ADFC6"/>
    <w:rsid w:val="1BB7C1FE"/>
    <w:rsid w:val="1BB7C22F"/>
    <w:rsid w:val="1BCABE14"/>
    <w:rsid w:val="1BED92C0"/>
    <w:rsid w:val="1BEE9B64"/>
    <w:rsid w:val="1C0D2E93"/>
    <w:rsid w:val="1C2D3404"/>
    <w:rsid w:val="1C49771A"/>
    <w:rsid w:val="1C69D69E"/>
    <w:rsid w:val="1C7562C3"/>
    <w:rsid w:val="1CAA7A17"/>
    <w:rsid w:val="1CADFF05"/>
    <w:rsid w:val="1CB8BCB1"/>
    <w:rsid w:val="1CBD2987"/>
    <w:rsid w:val="1CE50DBF"/>
    <w:rsid w:val="1D038F5B"/>
    <w:rsid w:val="1D1D0FF3"/>
    <w:rsid w:val="1D4B686B"/>
    <w:rsid w:val="1D77B271"/>
    <w:rsid w:val="1D82ADE1"/>
    <w:rsid w:val="1D9497F0"/>
    <w:rsid w:val="1D959A1D"/>
    <w:rsid w:val="1DA0D500"/>
    <w:rsid w:val="1DA493FD"/>
    <w:rsid w:val="1DBFF4FB"/>
    <w:rsid w:val="1DDAB307"/>
    <w:rsid w:val="1DF6B660"/>
    <w:rsid w:val="1DFBA5DD"/>
    <w:rsid w:val="1E688871"/>
    <w:rsid w:val="1E73DFC6"/>
    <w:rsid w:val="1E7B4973"/>
    <w:rsid w:val="1EABB877"/>
    <w:rsid w:val="1EF255DA"/>
    <w:rsid w:val="1EF811E8"/>
    <w:rsid w:val="1F032B44"/>
    <w:rsid w:val="1F1A6C21"/>
    <w:rsid w:val="1F576949"/>
    <w:rsid w:val="1FAB7495"/>
    <w:rsid w:val="1FADC40F"/>
    <w:rsid w:val="1FD38E23"/>
    <w:rsid w:val="1FDAFBBF"/>
    <w:rsid w:val="2013E8EA"/>
    <w:rsid w:val="2057829C"/>
    <w:rsid w:val="20ABE217"/>
    <w:rsid w:val="20F606CD"/>
    <w:rsid w:val="20FBFF9A"/>
    <w:rsid w:val="212A1563"/>
    <w:rsid w:val="2134277E"/>
    <w:rsid w:val="215BBBD8"/>
    <w:rsid w:val="216DA165"/>
    <w:rsid w:val="2187CEFD"/>
    <w:rsid w:val="21CE5F27"/>
    <w:rsid w:val="2208BDAA"/>
    <w:rsid w:val="2232B0A4"/>
    <w:rsid w:val="229DAEC5"/>
    <w:rsid w:val="22B6748D"/>
    <w:rsid w:val="22B6C730"/>
    <w:rsid w:val="22B86B48"/>
    <w:rsid w:val="22B8B89E"/>
    <w:rsid w:val="230840C3"/>
    <w:rsid w:val="230B277F"/>
    <w:rsid w:val="233E712E"/>
    <w:rsid w:val="23A6274A"/>
    <w:rsid w:val="23B7134B"/>
    <w:rsid w:val="23BC3770"/>
    <w:rsid w:val="23DC0AE3"/>
    <w:rsid w:val="23DE27CE"/>
    <w:rsid w:val="23E02287"/>
    <w:rsid w:val="23EDCD17"/>
    <w:rsid w:val="24101684"/>
    <w:rsid w:val="2415B29A"/>
    <w:rsid w:val="243F9EB2"/>
    <w:rsid w:val="248409AE"/>
    <w:rsid w:val="24B09FF4"/>
    <w:rsid w:val="24B8422D"/>
    <w:rsid w:val="24EAB7F6"/>
    <w:rsid w:val="25019036"/>
    <w:rsid w:val="250736AB"/>
    <w:rsid w:val="251D5583"/>
    <w:rsid w:val="259D886D"/>
    <w:rsid w:val="25B3D599"/>
    <w:rsid w:val="25D23F2E"/>
    <w:rsid w:val="25D3EDF8"/>
    <w:rsid w:val="25D96EE1"/>
    <w:rsid w:val="25E86BDA"/>
    <w:rsid w:val="261EB6B2"/>
    <w:rsid w:val="2620FD6C"/>
    <w:rsid w:val="2627EE76"/>
    <w:rsid w:val="264A9A5C"/>
    <w:rsid w:val="26618292"/>
    <w:rsid w:val="26CA334B"/>
    <w:rsid w:val="26CFD503"/>
    <w:rsid w:val="26E23337"/>
    <w:rsid w:val="2747B746"/>
    <w:rsid w:val="27682BDD"/>
    <w:rsid w:val="27B0A168"/>
    <w:rsid w:val="27B9AAD5"/>
    <w:rsid w:val="27C2523C"/>
    <w:rsid w:val="2861D837"/>
    <w:rsid w:val="293204A0"/>
    <w:rsid w:val="29327435"/>
    <w:rsid w:val="29608BB4"/>
    <w:rsid w:val="299F7D95"/>
    <w:rsid w:val="29C2D15B"/>
    <w:rsid w:val="29E4F3A1"/>
    <w:rsid w:val="2A05E511"/>
    <w:rsid w:val="2A1F0A2C"/>
    <w:rsid w:val="2A4B1062"/>
    <w:rsid w:val="2A5C789B"/>
    <w:rsid w:val="2A7BD6EF"/>
    <w:rsid w:val="2AB0164A"/>
    <w:rsid w:val="2AD9CEED"/>
    <w:rsid w:val="2AF227D5"/>
    <w:rsid w:val="2AFFCED7"/>
    <w:rsid w:val="2B36AA32"/>
    <w:rsid w:val="2B4E3BF3"/>
    <w:rsid w:val="2B5352B5"/>
    <w:rsid w:val="2B658809"/>
    <w:rsid w:val="2B6BA956"/>
    <w:rsid w:val="2B80005B"/>
    <w:rsid w:val="2BB5A45A"/>
    <w:rsid w:val="2BF00BEF"/>
    <w:rsid w:val="2C2AB355"/>
    <w:rsid w:val="2C37AA83"/>
    <w:rsid w:val="2C982C76"/>
    <w:rsid w:val="2CA2F7A6"/>
    <w:rsid w:val="2CAE19BF"/>
    <w:rsid w:val="2D04C74D"/>
    <w:rsid w:val="2D31948B"/>
    <w:rsid w:val="2D3ADD0F"/>
    <w:rsid w:val="2D71A3AF"/>
    <w:rsid w:val="2D72C70C"/>
    <w:rsid w:val="2D9FA4FA"/>
    <w:rsid w:val="2DC609E4"/>
    <w:rsid w:val="2DD7E15C"/>
    <w:rsid w:val="2DF707A2"/>
    <w:rsid w:val="2E1AD47A"/>
    <w:rsid w:val="2E22B15D"/>
    <w:rsid w:val="2ECA4AF7"/>
    <w:rsid w:val="2ED5B334"/>
    <w:rsid w:val="2EF500BF"/>
    <w:rsid w:val="2F12AAE8"/>
    <w:rsid w:val="2F159E04"/>
    <w:rsid w:val="2F2F57B5"/>
    <w:rsid w:val="2F5712FA"/>
    <w:rsid w:val="2F5A8FD7"/>
    <w:rsid w:val="2F5F71CD"/>
    <w:rsid w:val="2FB1E655"/>
    <w:rsid w:val="2FF8DD93"/>
    <w:rsid w:val="3026F3D1"/>
    <w:rsid w:val="303EEF90"/>
    <w:rsid w:val="30496B46"/>
    <w:rsid w:val="3098F4FD"/>
    <w:rsid w:val="30EC1958"/>
    <w:rsid w:val="31096573"/>
    <w:rsid w:val="31122293"/>
    <w:rsid w:val="3130BBE6"/>
    <w:rsid w:val="3140599D"/>
    <w:rsid w:val="314DB6B6"/>
    <w:rsid w:val="315151DF"/>
    <w:rsid w:val="317F095B"/>
    <w:rsid w:val="319EBE84"/>
    <w:rsid w:val="31A7CBFF"/>
    <w:rsid w:val="31CACCEA"/>
    <w:rsid w:val="31D88BF7"/>
    <w:rsid w:val="3205B917"/>
    <w:rsid w:val="32263283"/>
    <w:rsid w:val="322F3922"/>
    <w:rsid w:val="3234C55E"/>
    <w:rsid w:val="325950B9"/>
    <w:rsid w:val="325E46E5"/>
    <w:rsid w:val="3285CD94"/>
    <w:rsid w:val="32925E71"/>
    <w:rsid w:val="32B2332A"/>
    <w:rsid w:val="32B5B40B"/>
    <w:rsid w:val="32FA6825"/>
    <w:rsid w:val="3312E7B8"/>
    <w:rsid w:val="3328C04B"/>
    <w:rsid w:val="335E12E0"/>
    <w:rsid w:val="337C873B"/>
    <w:rsid w:val="33CF0618"/>
    <w:rsid w:val="33D0E639"/>
    <w:rsid w:val="33F422F9"/>
    <w:rsid w:val="340F70F6"/>
    <w:rsid w:val="34486719"/>
    <w:rsid w:val="347FE1BE"/>
    <w:rsid w:val="34C12D41"/>
    <w:rsid w:val="34CDDA3C"/>
    <w:rsid w:val="34EF9A0D"/>
    <w:rsid w:val="350D734E"/>
    <w:rsid w:val="351E2689"/>
    <w:rsid w:val="3531BC67"/>
    <w:rsid w:val="3584CECC"/>
    <w:rsid w:val="359FD16F"/>
    <w:rsid w:val="35CA6D0D"/>
    <w:rsid w:val="35CDF5C7"/>
    <w:rsid w:val="360D494E"/>
    <w:rsid w:val="36273C07"/>
    <w:rsid w:val="362DBF1C"/>
    <w:rsid w:val="363F0EBC"/>
    <w:rsid w:val="368B00AF"/>
    <w:rsid w:val="36AFFCAA"/>
    <w:rsid w:val="36BF1F57"/>
    <w:rsid w:val="36E117C0"/>
    <w:rsid w:val="36F995A1"/>
    <w:rsid w:val="36F9AA0E"/>
    <w:rsid w:val="374FE207"/>
    <w:rsid w:val="37A3AC05"/>
    <w:rsid w:val="37E20595"/>
    <w:rsid w:val="37E7DC2F"/>
    <w:rsid w:val="37F8E9DE"/>
    <w:rsid w:val="3819659E"/>
    <w:rsid w:val="383F225B"/>
    <w:rsid w:val="385D4304"/>
    <w:rsid w:val="387CE821"/>
    <w:rsid w:val="387E6CC0"/>
    <w:rsid w:val="38F8F4D5"/>
    <w:rsid w:val="38FA1F2B"/>
    <w:rsid w:val="3937B0EB"/>
    <w:rsid w:val="3943DAAF"/>
    <w:rsid w:val="3944AAB9"/>
    <w:rsid w:val="394611A7"/>
    <w:rsid w:val="3956BD02"/>
    <w:rsid w:val="395D8721"/>
    <w:rsid w:val="39C1FE0F"/>
    <w:rsid w:val="39DC6FFB"/>
    <w:rsid w:val="39E851FA"/>
    <w:rsid w:val="3A0878C7"/>
    <w:rsid w:val="3A283796"/>
    <w:rsid w:val="3A37E549"/>
    <w:rsid w:val="3AD80953"/>
    <w:rsid w:val="3B44902E"/>
    <w:rsid w:val="3B6741BD"/>
    <w:rsid w:val="3B6E9A0B"/>
    <w:rsid w:val="3B97D579"/>
    <w:rsid w:val="3BFC4744"/>
    <w:rsid w:val="3BFDF89B"/>
    <w:rsid w:val="3C25168A"/>
    <w:rsid w:val="3C2C53D8"/>
    <w:rsid w:val="3C3B7D45"/>
    <w:rsid w:val="3C9C2E7A"/>
    <w:rsid w:val="3CAE5040"/>
    <w:rsid w:val="3CFF19AC"/>
    <w:rsid w:val="3D58B540"/>
    <w:rsid w:val="3D79539D"/>
    <w:rsid w:val="3D91A472"/>
    <w:rsid w:val="3D92536A"/>
    <w:rsid w:val="3DB57EF5"/>
    <w:rsid w:val="3DD4AA2A"/>
    <w:rsid w:val="3DFDDA7B"/>
    <w:rsid w:val="3E21C09C"/>
    <w:rsid w:val="3E225C08"/>
    <w:rsid w:val="3E24CE19"/>
    <w:rsid w:val="3E4C8B43"/>
    <w:rsid w:val="3E886A1A"/>
    <w:rsid w:val="3E968CD2"/>
    <w:rsid w:val="3EA20A05"/>
    <w:rsid w:val="3EB5FBC8"/>
    <w:rsid w:val="3EB8E8E2"/>
    <w:rsid w:val="3EFBE7D9"/>
    <w:rsid w:val="3F1B1B8A"/>
    <w:rsid w:val="3F610653"/>
    <w:rsid w:val="3F76D973"/>
    <w:rsid w:val="3F9D4751"/>
    <w:rsid w:val="3FA9A991"/>
    <w:rsid w:val="3FC18651"/>
    <w:rsid w:val="3FD092DB"/>
    <w:rsid w:val="3FFFB8CD"/>
    <w:rsid w:val="400B4F26"/>
    <w:rsid w:val="40456D36"/>
    <w:rsid w:val="404B03F5"/>
    <w:rsid w:val="40CACAE5"/>
    <w:rsid w:val="411F717B"/>
    <w:rsid w:val="413F7472"/>
    <w:rsid w:val="4152E5FF"/>
    <w:rsid w:val="415CA89E"/>
    <w:rsid w:val="4173CF73"/>
    <w:rsid w:val="41840503"/>
    <w:rsid w:val="4189EB57"/>
    <w:rsid w:val="41A22CC5"/>
    <w:rsid w:val="41A6AC77"/>
    <w:rsid w:val="41B498BF"/>
    <w:rsid w:val="41E54360"/>
    <w:rsid w:val="41EF843E"/>
    <w:rsid w:val="41F798EF"/>
    <w:rsid w:val="4209493F"/>
    <w:rsid w:val="4221015F"/>
    <w:rsid w:val="423737F3"/>
    <w:rsid w:val="4248BC72"/>
    <w:rsid w:val="42846824"/>
    <w:rsid w:val="42A5223E"/>
    <w:rsid w:val="42BA9CA5"/>
    <w:rsid w:val="42F9DACA"/>
    <w:rsid w:val="4305A807"/>
    <w:rsid w:val="4315A43E"/>
    <w:rsid w:val="432DA93E"/>
    <w:rsid w:val="432ECC9B"/>
    <w:rsid w:val="436983B7"/>
    <w:rsid w:val="4387D0EF"/>
    <w:rsid w:val="438D09D5"/>
    <w:rsid w:val="43AA70DF"/>
    <w:rsid w:val="43CF499F"/>
    <w:rsid w:val="43DEC78F"/>
    <w:rsid w:val="43F4D554"/>
    <w:rsid w:val="448F9A86"/>
    <w:rsid w:val="449457CA"/>
    <w:rsid w:val="44DE1F1A"/>
    <w:rsid w:val="44F74BA9"/>
    <w:rsid w:val="4501E061"/>
    <w:rsid w:val="4579B101"/>
    <w:rsid w:val="459F3328"/>
    <w:rsid w:val="45DC25D0"/>
    <w:rsid w:val="46060968"/>
    <w:rsid w:val="463AE6CC"/>
    <w:rsid w:val="464D4500"/>
    <w:rsid w:val="46834D42"/>
    <w:rsid w:val="469C9B2F"/>
    <w:rsid w:val="46B7CC17"/>
    <w:rsid w:val="46C5A8A9"/>
    <w:rsid w:val="46E6A342"/>
    <w:rsid w:val="46EF8950"/>
    <w:rsid w:val="47166851"/>
    <w:rsid w:val="471B9E58"/>
    <w:rsid w:val="47297FFF"/>
    <w:rsid w:val="4768AF77"/>
    <w:rsid w:val="47AB5D06"/>
    <w:rsid w:val="47AC2CBB"/>
    <w:rsid w:val="48011A61"/>
    <w:rsid w:val="481B3B84"/>
    <w:rsid w:val="48B810DF"/>
    <w:rsid w:val="48B9AB1C"/>
    <w:rsid w:val="48BC3F05"/>
    <w:rsid w:val="48D2D603"/>
    <w:rsid w:val="49385B1D"/>
    <w:rsid w:val="49472D67"/>
    <w:rsid w:val="49724ECF"/>
    <w:rsid w:val="4986FA52"/>
    <w:rsid w:val="49EAE5B2"/>
    <w:rsid w:val="4A188425"/>
    <w:rsid w:val="4A7B4DCD"/>
    <w:rsid w:val="4AA1B092"/>
    <w:rsid w:val="4AC42577"/>
    <w:rsid w:val="4AE7AAA9"/>
    <w:rsid w:val="4AEE500C"/>
    <w:rsid w:val="4B0F7B4C"/>
    <w:rsid w:val="4B1681FC"/>
    <w:rsid w:val="4B5A472F"/>
    <w:rsid w:val="4B745DA2"/>
    <w:rsid w:val="4BC2FE35"/>
    <w:rsid w:val="4BCB2BC1"/>
    <w:rsid w:val="4BD4230F"/>
    <w:rsid w:val="4BE8F285"/>
    <w:rsid w:val="4BFCFA7B"/>
    <w:rsid w:val="4C1221A0"/>
    <w:rsid w:val="4C2CDDD3"/>
    <w:rsid w:val="4C2DDA20"/>
    <w:rsid w:val="4C3E5F1A"/>
    <w:rsid w:val="4C46C883"/>
    <w:rsid w:val="4C81A6DB"/>
    <w:rsid w:val="4C962945"/>
    <w:rsid w:val="4C968B41"/>
    <w:rsid w:val="4CA0FC19"/>
    <w:rsid w:val="4CA904F3"/>
    <w:rsid w:val="4CBE5059"/>
    <w:rsid w:val="4CF313F1"/>
    <w:rsid w:val="4D222A8A"/>
    <w:rsid w:val="4D2C78D1"/>
    <w:rsid w:val="4D4D39A6"/>
    <w:rsid w:val="4D8D2E94"/>
    <w:rsid w:val="4DD54F50"/>
    <w:rsid w:val="4E021FA8"/>
    <w:rsid w:val="4E3CE7CE"/>
    <w:rsid w:val="4E3E763C"/>
    <w:rsid w:val="4E57B2C0"/>
    <w:rsid w:val="4E683665"/>
    <w:rsid w:val="4E84DFA3"/>
    <w:rsid w:val="4E92D193"/>
    <w:rsid w:val="4EB7685F"/>
    <w:rsid w:val="4EE451E4"/>
    <w:rsid w:val="4EFD019C"/>
    <w:rsid w:val="4F186953"/>
    <w:rsid w:val="4F808172"/>
    <w:rsid w:val="4FB75849"/>
    <w:rsid w:val="4FCEA68A"/>
    <w:rsid w:val="50297D2A"/>
    <w:rsid w:val="5050BC23"/>
    <w:rsid w:val="50815981"/>
    <w:rsid w:val="508CE2F9"/>
    <w:rsid w:val="5097EF55"/>
    <w:rsid w:val="50A91FD7"/>
    <w:rsid w:val="51597559"/>
    <w:rsid w:val="5169D19D"/>
    <w:rsid w:val="51B14637"/>
    <w:rsid w:val="51C31129"/>
    <w:rsid w:val="5220ECC0"/>
    <w:rsid w:val="5246F932"/>
    <w:rsid w:val="525CEC78"/>
    <w:rsid w:val="525EEA3C"/>
    <w:rsid w:val="5273ADA9"/>
    <w:rsid w:val="52744C07"/>
    <w:rsid w:val="5302DBD9"/>
    <w:rsid w:val="532C64EF"/>
    <w:rsid w:val="533AA39E"/>
    <w:rsid w:val="536E775B"/>
    <w:rsid w:val="53C17286"/>
    <w:rsid w:val="5405E462"/>
    <w:rsid w:val="540C3423"/>
    <w:rsid w:val="54314846"/>
    <w:rsid w:val="5438B358"/>
    <w:rsid w:val="5439503F"/>
    <w:rsid w:val="5458A166"/>
    <w:rsid w:val="548B0970"/>
    <w:rsid w:val="54CC9B0D"/>
    <w:rsid w:val="54CDEEAB"/>
    <w:rsid w:val="54FF62C5"/>
    <w:rsid w:val="550577C3"/>
    <w:rsid w:val="550A2F65"/>
    <w:rsid w:val="552623FB"/>
    <w:rsid w:val="556F0264"/>
    <w:rsid w:val="5586C3E8"/>
    <w:rsid w:val="55D78278"/>
    <w:rsid w:val="56BD52BB"/>
    <w:rsid w:val="56DD8301"/>
    <w:rsid w:val="571400A5"/>
    <w:rsid w:val="5733BD92"/>
    <w:rsid w:val="574D6E52"/>
    <w:rsid w:val="5786447F"/>
    <w:rsid w:val="578BB18A"/>
    <w:rsid w:val="57934EA4"/>
    <w:rsid w:val="57B5444D"/>
    <w:rsid w:val="57CC44FE"/>
    <w:rsid w:val="58208B7C"/>
    <w:rsid w:val="58484780"/>
    <w:rsid w:val="585BAC57"/>
    <w:rsid w:val="58900758"/>
    <w:rsid w:val="589D15D6"/>
    <w:rsid w:val="58CF611D"/>
    <w:rsid w:val="58E653A9"/>
    <w:rsid w:val="58FACA62"/>
    <w:rsid w:val="59091E10"/>
    <w:rsid w:val="591E412E"/>
    <w:rsid w:val="593646ED"/>
    <w:rsid w:val="59A9D66B"/>
    <w:rsid w:val="59A9EBB4"/>
    <w:rsid w:val="59AAE4E2"/>
    <w:rsid w:val="59BAC61D"/>
    <w:rsid w:val="59FF6A3E"/>
    <w:rsid w:val="5A0A6B64"/>
    <w:rsid w:val="5A289260"/>
    <w:rsid w:val="5A5DFE0F"/>
    <w:rsid w:val="5A8ECC7F"/>
    <w:rsid w:val="5A99BF93"/>
    <w:rsid w:val="5AAB5285"/>
    <w:rsid w:val="5AC46694"/>
    <w:rsid w:val="5AC6EE4F"/>
    <w:rsid w:val="5AD558BB"/>
    <w:rsid w:val="5ADB2831"/>
    <w:rsid w:val="5AE959E9"/>
    <w:rsid w:val="5B3808F1"/>
    <w:rsid w:val="5B4EA6F3"/>
    <w:rsid w:val="5B5CBA84"/>
    <w:rsid w:val="5B6843B8"/>
    <w:rsid w:val="5B7003DC"/>
    <w:rsid w:val="5B951E35"/>
    <w:rsid w:val="5B963D07"/>
    <w:rsid w:val="5B998233"/>
    <w:rsid w:val="5BE6BED1"/>
    <w:rsid w:val="5C105126"/>
    <w:rsid w:val="5C9FB621"/>
    <w:rsid w:val="5CBEED54"/>
    <w:rsid w:val="5CD9B0E5"/>
    <w:rsid w:val="5CE70DCD"/>
    <w:rsid w:val="5D40074E"/>
    <w:rsid w:val="5D86EF97"/>
    <w:rsid w:val="5D8EA0B2"/>
    <w:rsid w:val="5DADF6B7"/>
    <w:rsid w:val="5DB2EFFA"/>
    <w:rsid w:val="5DC4F007"/>
    <w:rsid w:val="5E2B8791"/>
    <w:rsid w:val="5E2BF181"/>
    <w:rsid w:val="5E42D513"/>
    <w:rsid w:val="5E7D6ECC"/>
    <w:rsid w:val="5E8EA9A3"/>
    <w:rsid w:val="5EA552C4"/>
    <w:rsid w:val="5EDA9B96"/>
    <w:rsid w:val="5F3B1A9C"/>
    <w:rsid w:val="5F584E7B"/>
    <w:rsid w:val="5F59C6AB"/>
    <w:rsid w:val="5F600A48"/>
    <w:rsid w:val="5FA58871"/>
    <w:rsid w:val="603F3836"/>
    <w:rsid w:val="605BFA51"/>
    <w:rsid w:val="607D4B69"/>
    <w:rsid w:val="60B854B1"/>
    <w:rsid w:val="60DBAD9E"/>
    <w:rsid w:val="60F580A7"/>
    <w:rsid w:val="61160BA6"/>
    <w:rsid w:val="615DE0C7"/>
    <w:rsid w:val="61A6F5C1"/>
    <w:rsid w:val="61C76DC2"/>
    <w:rsid w:val="621690F7"/>
    <w:rsid w:val="62199544"/>
    <w:rsid w:val="6278BE5E"/>
    <w:rsid w:val="6283E2DD"/>
    <w:rsid w:val="62E3B92B"/>
    <w:rsid w:val="62EBB22D"/>
    <w:rsid w:val="62F56DD3"/>
    <w:rsid w:val="62FB2939"/>
    <w:rsid w:val="630A6B2D"/>
    <w:rsid w:val="63232D59"/>
    <w:rsid w:val="63240881"/>
    <w:rsid w:val="633EF3C8"/>
    <w:rsid w:val="633FB02D"/>
    <w:rsid w:val="634A763F"/>
    <w:rsid w:val="635306F8"/>
    <w:rsid w:val="63633E23"/>
    <w:rsid w:val="63654FFE"/>
    <w:rsid w:val="637DFC21"/>
    <w:rsid w:val="63DF4CE1"/>
    <w:rsid w:val="63E31298"/>
    <w:rsid w:val="64119AEC"/>
    <w:rsid w:val="643162BA"/>
    <w:rsid w:val="64637F03"/>
    <w:rsid w:val="6464A286"/>
    <w:rsid w:val="649C3511"/>
    <w:rsid w:val="64E92D81"/>
    <w:rsid w:val="65099ACE"/>
    <w:rsid w:val="654B7D9D"/>
    <w:rsid w:val="65593D2D"/>
    <w:rsid w:val="658C7C50"/>
    <w:rsid w:val="658E54CB"/>
    <w:rsid w:val="65936258"/>
    <w:rsid w:val="65A7117C"/>
    <w:rsid w:val="65BFEFAF"/>
    <w:rsid w:val="65EFDFB9"/>
    <w:rsid w:val="660813EF"/>
    <w:rsid w:val="661B859B"/>
    <w:rsid w:val="664FCC29"/>
    <w:rsid w:val="66786937"/>
    <w:rsid w:val="66BF2F67"/>
    <w:rsid w:val="671E466D"/>
    <w:rsid w:val="673BB25B"/>
    <w:rsid w:val="675C6FA9"/>
    <w:rsid w:val="67EBE659"/>
    <w:rsid w:val="68147DD4"/>
    <w:rsid w:val="6853222A"/>
    <w:rsid w:val="68A9D73A"/>
    <w:rsid w:val="68BAFC42"/>
    <w:rsid w:val="68DD9957"/>
    <w:rsid w:val="6907FC8B"/>
    <w:rsid w:val="6910FBA5"/>
    <w:rsid w:val="69138458"/>
    <w:rsid w:val="691CE444"/>
    <w:rsid w:val="69213334"/>
    <w:rsid w:val="692A5C7D"/>
    <w:rsid w:val="693B2FE0"/>
    <w:rsid w:val="6952FAC7"/>
    <w:rsid w:val="6959F135"/>
    <w:rsid w:val="69695CAB"/>
    <w:rsid w:val="698EBF0E"/>
    <w:rsid w:val="699DBB89"/>
    <w:rsid w:val="69E20518"/>
    <w:rsid w:val="69E23984"/>
    <w:rsid w:val="6A301630"/>
    <w:rsid w:val="6A49E909"/>
    <w:rsid w:val="6A93B572"/>
    <w:rsid w:val="6A9740C1"/>
    <w:rsid w:val="6AB587C1"/>
    <w:rsid w:val="6AD66469"/>
    <w:rsid w:val="6B104EBA"/>
    <w:rsid w:val="6B14C227"/>
    <w:rsid w:val="6B2C032A"/>
    <w:rsid w:val="6B4D6566"/>
    <w:rsid w:val="6B577F98"/>
    <w:rsid w:val="6B6221A9"/>
    <w:rsid w:val="6BC29940"/>
    <w:rsid w:val="6C363850"/>
    <w:rsid w:val="6C6E8D4F"/>
    <w:rsid w:val="6CC39AEA"/>
    <w:rsid w:val="6D21B006"/>
    <w:rsid w:val="6D565CBB"/>
    <w:rsid w:val="6D6D3F79"/>
    <w:rsid w:val="6D998AE8"/>
    <w:rsid w:val="6DAAC7F8"/>
    <w:rsid w:val="6DAFE71D"/>
    <w:rsid w:val="6DD4979E"/>
    <w:rsid w:val="6DDECCCB"/>
    <w:rsid w:val="6E19907B"/>
    <w:rsid w:val="6E55F6E1"/>
    <w:rsid w:val="6E5D9DD5"/>
    <w:rsid w:val="6EB1933A"/>
    <w:rsid w:val="6EB50B3C"/>
    <w:rsid w:val="6EE066BC"/>
    <w:rsid w:val="6EE8FAF4"/>
    <w:rsid w:val="6F04A748"/>
    <w:rsid w:val="6F1DFD87"/>
    <w:rsid w:val="6F53E767"/>
    <w:rsid w:val="6F578DEC"/>
    <w:rsid w:val="6F7763FE"/>
    <w:rsid w:val="6F828476"/>
    <w:rsid w:val="6FBFC642"/>
    <w:rsid w:val="7011492B"/>
    <w:rsid w:val="70455D28"/>
    <w:rsid w:val="706C245F"/>
    <w:rsid w:val="706D8B7C"/>
    <w:rsid w:val="70824651"/>
    <w:rsid w:val="70BBBDA9"/>
    <w:rsid w:val="71026655"/>
    <w:rsid w:val="7165734B"/>
    <w:rsid w:val="71968BB8"/>
    <w:rsid w:val="71A0EE55"/>
    <w:rsid w:val="71AA9D5F"/>
    <w:rsid w:val="71B46D08"/>
    <w:rsid w:val="71D1EF33"/>
    <w:rsid w:val="71DD70CE"/>
    <w:rsid w:val="722129D6"/>
    <w:rsid w:val="723B204B"/>
    <w:rsid w:val="7243AE65"/>
    <w:rsid w:val="72AA2B57"/>
    <w:rsid w:val="72CFEA34"/>
    <w:rsid w:val="72D09742"/>
    <w:rsid w:val="72E0384D"/>
    <w:rsid w:val="72FC5507"/>
    <w:rsid w:val="7349CB0E"/>
    <w:rsid w:val="73502843"/>
    <w:rsid w:val="73744C0A"/>
    <w:rsid w:val="739D6CFB"/>
    <w:rsid w:val="73AACBB8"/>
    <w:rsid w:val="73C49C1F"/>
    <w:rsid w:val="74023CE5"/>
    <w:rsid w:val="74274D53"/>
    <w:rsid w:val="742C43DC"/>
    <w:rsid w:val="7431DBCB"/>
    <w:rsid w:val="747B938E"/>
    <w:rsid w:val="747C196B"/>
    <w:rsid w:val="74917A6C"/>
    <w:rsid w:val="74A1B7F5"/>
    <w:rsid w:val="74EB21C7"/>
    <w:rsid w:val="7518B9C9"/>
    <w:rsid w:val="752DD617"/>
    <w:rsid w:val="7535A9C6"/>
    <w:rsid w:val="7547D790"/>
    <w:rsid w:val="759B71BF"/>
    <w:rsid w:val="75C7140A"/>
    <w:rsid w:val="75CE7C13"/>
    <w:rsid w:val="75F3AE3E"/>
    <w:rsid w:val="75FFE45E"/>
    <w:rsid w:val="76087811"/>
    <w:rsid w:val="761A3018"/>
    <w:rsid w:val="76260B10"/>
    <w:rsid w:val="764628E6"/>
    <w:rsid w:val="7657EDAA"/>
    <w:rsid w:val="7683A9B2"/>
    <w:rsid w:val="7696428D"/>
    <w:rsid w:val="76966FDA"/>
    <w:rsid w:val="76A028BE"/>
    <w:rsid w:val="76A7B55E"/>
    <w:rsid w:val="76C0B2DF"/>
    <w:rsid w:val="76C93228"/>
    <w:rsid w:val="76E65D18"/>
    <w:rsid w:val="76ED1164"/>
    <w:rsid w:val="7746F76F"/>
    <w:rsid w:val="7794180B"/>
    <w:rsid w:val="7847975D"/>
    <w:rsid w:val="785BF91C"/>
    <w:rsid w:val="785F3BAA"/>
    <w:rsid w:val="78BB609F"/>
    <w:rsid w:val="78C811C4"/>
    <w:rsid w:val="78D42C0F"/>
    <w:rsid w:val="78D7CBDB"/>
    <w:rsid w:val="78F299C4"/>
    <w:rsid w:val="7904BFFE"/>
    <w:rsid w:val="794018D3"/>
    <w:rsid w:val="79531CE0"/>
    <w:rsid w:val="7976C0DA"/>
    <w:rsid w:val="79BCCB98"/>
    <w:rsid w:val="79CA0B56"/>
    <w:rsid w:val="79D61D45"/>
    <w:rsid w:val="7A447070"/>
    <w:rsid w:val="7A46B5DB"/>
    <w:rsid w:val="7AB5A4B3"/>
    <w:rsid w:val="7AC477BF"/>
    <w:rsid w:val="7AD22168"/>
    <w:rsid w:val="7ADC289B"/>
    <w:rsid w:val="7B1B09CE"/>
    <w:rsid w:val="7B22E372"/>
    <w:rsid w:val="7BA2E5A0"/>
    <w:rsid w:val="7C018A7C"/>
    <w:rsid w:val="7C334B69"/>
    <w:rsid w:val="7C553FF2"/>
    <w:rsid w:val="7CA060FC"/>
    <w:rsid w:val="7CB92CE9"/>
    <w:rsid w:val="7CD2F6E9"/>
    <w:rsid w:val="7CD677CA"/>
    <w:rsid w:val="7D14849E"/>
    <w:rsid w:val="7D4BF8DD"/>
    <w:rsid w:val="7D54064C"/>
    <w:rsid w:val="7D913D7F"/>
    <w:rsid w:val="7DC60AE7"/>
    <w:rsid w:val="7DE179FE"/>
    <w:rsid w:val="7E029455"/>
    <w:rsid w:val="7E1565FB"/>
    <w:rsid w:val="7E1C24C6"/>
    <w:rsid w:val="7E1F3D93"/>
    <w:rsid w:val="7E55950B"/>
    <w:rsid w:val="7ECB0129"/>
    <w:rsid w:val="7F196DCD"/>
    <w:rsid w:val="7F1A26FE"/>
    <w:rsid w:val="7F4BC4B2"/>
    <w:rsid w:val="7F55FE08"/>
    <w:rsid w:val="7F639161"/>
    <w:rsid w:val="7F986A74"/>
    <w:rsid w:val="7FE0A4B1"/>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61D2A9"/>
  <w15:docId w15:val="{BB9C783E-213C-466C-B1E7-25EA48FB6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9598E"/>
    <w:pPr>
      <w:ind w:left="720"/>
      <w:jc w:val="both"/>
    </w:pPr>
    <w:rPr>
      <w:rFonts w:ascii="Tahoma" w:hAnsi="Tahoma"/>
      <w:color w:val="5A646A"/>
    </w:rPr>
  </w:style>
  <w:style w:type="paragraph" w:styleId="Heading1">
    <w:name w:val="heading 1"/>
    <w:aliases w:val="1,h1,Header 1,II+,I,Heading1,H1-Heading 1,Legal Line 1,head 1,H1,l1,Heading No. L1,list 1,11,12,13,111,14,112,15,113,121,131,1111,141,1121,16,114,122,132,1112,142,1122,151,1131,1211,1311,11111,1411,11211,17,18,115,123,19,116,124,133,1113,143,g"/>
    <w:basedOn w:val="Normal"/>
    <w:next w:val="Normal"/>
    <w:link w:val="Heading1Char"/>
    <w:qFormat/>
    <w:rsid w:val="006A0371"/>
    <w:pPr>
      <w:keepNext/>
      <w:keepLines/>
      <w:numPr>
        <w:numId w:val="1"/>
      </w:numPr>
      <w:spacing w:before="240" w:after="240" w:line="240" w:lineRule="auto"/>
      <w:outlineLvl w:val="0"/>
    </w:pPr>
    <w:rPr>
      <w:rFonts w:eastAsiaTheme="majorEastAsia" w:cstheme="majorBidi"/>
      <w:smallCaps/>
      <w:color w:val="4F7794" w:themeColor="text2"/>
      <w:sz w:val="40"/>
      <w:szCs w:val="32"/>
    </w:rPr>
  </w:style>
  <w:style w:type="paragraph" w:styleId="Heading2">
    <w:name w:val="heading 2"/>
    <w:aliases w:val="h2,Heading2,H2-Heading 2,2,Header 2,l2,Header2,22,heading2,list2,H2,A,A.B.C.,list 2,21,23,24,25,211,221,231,241,26,212,222,232,242,251,2111,2211,2311,2411,27,213,223,233,243,252,2112,2212,2312,2412,261,2121,2221,2321,2421,2511,21111,28,2m,sh2"/>
    <w:basedOn w:val="Normal"/>
    <w:next w:val="Normal"/>
    <w:link w:val="Heading2Char"/>
    <w:unhideWhenUsed/>
    <w:qFormat/>
    <w:rsid w:val="006A0371"/>
    <w:pPr>
      <w:keepNext/>
      <w:keepLines/>
      <w:numPr>
        <w:ilvl w:val="1"/>
        <w:numId w:val="1"/>
      </w:numPr>
      <w:spacing w:before="120" w:after="120"/>
      <w:outlineLvl w:val="1"/>
    </w:pPr>
    <w:rPr>
      <w:rFonts w:eastAsiaTheme="majorEastAsia" w:cstheme="majorBidi"/>
      <w:color w:val="51B3C3" w:themeColor="accent4"/>
      <w:sz w:val="32"/>
      <w:szCs w:val="26"/>
    </w:rPr>
  </w:style>
  <w:style w:type="paragraph" w:styleId="Heading3">
    <w:name w:val="heading 3"/>
    <w:aliases w:val="3m,H3,sh3,h3,h31,HHHeading,head3,øàù úú-ôø÷,orderpara2,l3,level 3 heading,3,TextProp,Nagłówek 3 z numeracją,subhead,1.,l3+toc 3,CT,Sub-section Title,Level 3 Head,level 3 no TOC,3rd level,Head 3,TF-Overskrift 3,Subhead,titre 1.1.1,L3,Level 3,u3"/>
    <w:basedOn w:val="Normal"/>
    <w:next w:val="Normal"/>
    <w:link w:val="Heading3Char"/>
    <w:unhideWhenUsed/>
    <w:qFormat/>
    <w:rsid w:val="00761D90"/>
    <w:pPr>
      <w:keepNext/>
      <w:keepLines/>
      <w:numPr>
        <w:ilvl w:val="2"/>
        <w:numId w:val="1"/>
      </w:numPr>
      <w:spacing w:before="40" w:after="120"/>
      <w:outlineLvl w:val="2"/>
    </w:pPr>
    <w:rPr>
      <w:rFonts w:eastAsiaTheme="majorEastAsia" w:cstheme="majorBidi"/>
      <w:color w:val="E97409" w:themeColor="accent5"/>
      <w:sz w:val="26"/>
      <w:szCs w:val="24"/>
    </w:rPr>
  </w:style>
  <w:style w:type="paragraph" w:styleId="Heading4">
    <w:name w:val="heading 4"/>
    <w:aliases w:val="h4,h41,Heading_Numbered_4,H4,H4 Char,popup,Map Title,a.,øàù úú-úú-ôø÷,4,l4,parapoint,¶,l4+toc4,Numbered List,Sub sub heading,Alt+4,Alt+41,Alt+42,Alt+43,Alt+411,Alt+421,Alt+44,Alt+412,Alt+422,Alt+45,Alt+413,Alt+423,Alt+431,Alt+4111,Level 4,H41"/>
    <w:basedOn w:val="Normal"/>
    <w:next w:val="Normal"/>
    <w:link w:val="Heading4Char"/>
    <w:unhideWhenUsed/>
    <w:qFormat/>
    <w:rsid w:val="001A5DDC"/>
    <w:pPr>
      <w:keepNext/>
      <w:keepLines/>
      <w:numPr>
        <w:ilvl w:val="3"/>
        <w:numId w:val="1"/>
      </w:numPr>
      <w:spacing w:before="40" w:after="120"/>
      <w:outlineLvl w:val="3"/>
    </w:pPr>
    <w:rPr>
      <w:rFonts w:eastAsiaTheme="majorEastAsia" w:cstheme="majorBidi"/>
      <w:iCs/>
      <w:color w:val="B5C63C" w:themeColor="accent1"/>
    </w:rPr>
  </w:style>
  <w:style w:type="paragraph" w:styleId="Heading5">
    <w:name w:val="heading 5"/>
    <w:basedOn w:val="Normal"/>
    <w:next w:val="Normal"/>
    <w:link w:val="Heading5Char"/>
    <w:uiPriority w:val="9"/>
    <w:unhideWhenUsed/>
    <w:qFormat/>
    <w:rsid w:val="001A5DDC"/>
    <w:pPr>
      <w:keepNext/>
      <w:keepLines/>
      <w:numPr>
        <w:ilvl w:val="4"/>
        <w:numId w:val="1"/>
      </w:numPr>
      <w:spacing w:before="40" w:after="0"/>
      <w:outlineLvl w:val="4"/>
    </w:pPr>
    <w:rPr>
      <w:rFonts w:eastAsiaTheme="majorEastAsia" w:cstheme="majorBidi"/>
      <w:color w:val="B30054" w:themeColor="accent3"/>
    </w:rPr>
  </w:style>
  <w:style w:type="paragraph" w:styleId="Heading6">
    <w:name w:val="heading 6"/>
    <w:basedOn w:val="Normal"/>
    <w:next w:val="Normal"/>
    <w:link w:val="Heading6Char"/>
    <w:uiPriority w:val="9"/>
    <w:unhideWhenUsed/>
    <w:qFormat/>
    <w:rsid w:val="001A5DDC"/>
    <w:pPr>
      <w:keepNext/>
      <w:keepLines/>
      <w:numPr>
        <w:ilvl w:val="5"/>
        <w:numId w:val="1"/>
      </w:numPr>
      <w:spacing w:before="40" w:after="0"/>
      <w:outlineLvl w:val="5"/>
    </w:pPr>
    <w:rPr>
      <w:rFonts w:eastAsiaTheme="majorEastAsia" w:cstheme="majorBidi"/>
      <w:color w:val="D6AE3F" w:themeColor="accent2"/>
    </w:rPr>
  </w:style>
  <w:style w:type="paragraph" w:styleId="Heading7">
    <w:name w:val="heading 7"/>
    <w:basedOn w:val="Normal"/>
    <w:next w:val="Normal"/>
    <w:link w:val="Heading7Char"/>
    <w:uiPriority w:val="9"/>
    <w:unhideWhenUsed/>
    <w:qFormat/>
    <w:rsid w:val="001A5DDC"/>
    <w:pPr>
      <w:keepNext/>
      <w:keepLines/>
      <w:numPr>
        <w:ilvl w:val="6"/>
        <w:numId w:val="1"/>
      </w:numPr>
      <w:spacing w:before="40" w:after="0"/>
      <w:outlineLvl w:val="6"/>
    </w:pPr>
    <w:rPr>
      <w:rFonts w:asciiTheme="majorHAnsi" w:eastAsiaTheme="majorEastAsia" w:hAnsiTheme="majorHAnsi" w:cstheme="majorBidi"/>
      <w:i/>
      <w:iCs/>
      <w:color w:val="5A6369" w:themeColor="accent6"/>
    </w:rPr>
  </w:style>
  <w:style w:type="paragraph" w:styleId="Heading8">
    <w:name w:val="heading 8"/>
    <w:basedOn w:val="Normal"/>
    <w:next w:val="Normal"/>
    <w:link w:val="Heading8Char"/>
    <w:uiPriority w:val="9"/>
    <w:unhideWhenUsed/>
    <w:qFormat/>
    <w:rsid w:val="0036419E"/>
    <w:pPr>
      <w:keepNext/>
      <w:keepLines/>
      <w:numPr>
        <w:ilvl w:val="7"/>
        <w:numId w:val="1"/>
      </w:numPr>
      <w:spacing w:before="40" w:after="0"/>
      <w:outlineLvl w:val="7"/>
    </w:pPr>
    <w:rPr>
      <w:rFonts w:asciiTheme="majorHAnsi" w:eastAsiaTheme="majorEastAsia" w:hAnsiTheme="majorHAnsi" w:cstheme="majorBidi"/>
      <w:color w:val="707B82" w:themeColor="text1" w:themeTint="D8"/>
      <w:sz w:val="21"/>
      <w:szCs w:val="21"/>
    </w:rPr>
  </w:style>
  <w:style w:type="paragraph" w:styleId="Heading9">
    <w:name w:val="heading 9"/>
    <w:basedOn w:val="Normal"/>
    <w:next w:val="Normal"/>
    <w:link w:val="Heading9Char"/>
    <w:uiPriority w:val="9"/>
    <w:unhideWhenUsed/>
    <w:qFormat/>
    <w:rsid w:val="0036419E"/>
    <w:pPr>
      <w:keepNext/>
      <w:keepLines/>
      <w:numPr>
        <w:ilvl w:val="8"/>
        <w:numId w:val="1"/>
      </w:numPr>
      <w:spacing w:before="40" w:after="0"/>
      <w:outlineLvl w:val="8"/>
    </w:pPr>
    <w:rPr>
      <w:rFonts w:asciiTheme="majorHAnsi" w:eastAsiaTheme="majorEastAsia" w:hAnsiTheme="majorHAnsi" w:cstheme="majorBidi"/>
      <w:i/>
      <w:iCs/>
      <w:color w:val="707B82"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58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58C3"/>
    <w:rPr>
      <w:color w:val="808080"/>
    </w:rPr>
  </w:style>
  <w:style w:type="table" w:customStyle="1" w:styleId="GridTable4-Accent31">
    <w:name w:val="Grid Table 4 - Accent 31"/>
    <w:basedOn w:val="TableNormal"/>
    <w:uiPriority w:val="49"/>
    <w:rsid w:val="00CB3C13"/>
    <w:pPr>
      <w:spacing w:after="0" w:line="240" w:lineRule="auto"/>
    </w:pPr>
    <w:rPr>
      <w:rFonts w:ascii="Verdana" w:hAnsi="Verdana"/>
    </w:rPr>
    <w:tblPr>
      <w:tblStyleRowBandSize w:val="1"/>
      <w:tblStyleColBandSize w:val="1"/>
      <w:tblBorders>
        <w:top w:val="single" w:sz="4" w:space="0" w:color="FF3895" w:themeColor="accent3" w:themeTint="99"/>
        <w:left w:val="single" w:sz="4" w:space="0" w:color="FF3895" w:themeColor="accent3" w:themeTint="99"/>
        <w:bottom w:val="single" w:sz="4" w:space="0" w:color="FF3895" w:themeColor="accent3" w:themeTint="99"/>
        <w:right w:val="single" w:sz="4" w:space="0" w:color="FF3895" w:themeColor="accent3" w:themeTint="99"/>
        <w:insideH w:val="single" w:sz="4" w:space="0" w:color="FF3895" w:themeColor="accent3" w:themeTint="99"/>
        <w:insideV w:val="single" w:sz="4" w:space="0" w:color="FF3895" w:themeColor="accent3" w:themeTint="99"/>
      </w:tblBorders>
    </w:tblPr>
    <w:tblStylePr w:type="firstRow">
      <w:rPr>
        <w:b/>
        <w:bCs/>
        <w:color w:val="FFFFFF" w:themeColor="background1"/>
      </w:rPr>
      <w:tblPr/>
      <w:tcPr>
        <w:shd w:val="clear" w:color="auto" w:fill="5A646A"/>
      </w:tcPr>
    </w:tblStylePr>
    <w:tblStylePr w:type="lastRow">
      <w:rPr>
        <w:b/>
        <w:bCs/>
      </w:rPr>
      <w:tblPr/>
      <w:tcPr>
        <w:tcBorders>
          <w:top w:val="double" w:sz="4" w:space="0" w:color="B30054" w:themeColor="accent3"/>
        </w:tcBorders>
      </w:tcPr>
    </w:tblStylePr>
    <w:tblStylePr w:type="firstCol">
      <w:rPr>
        <w:b/>
        <w:bCs/>
      </w:rPr>
    </w:tblStylePr>
    <w:tblStylePr w:type="lastCol">
      <w:rPr>
        <w:b/>
        <w:bCs/>
      </w:rPr>
    </w:tblStylePr>
    <w:tblStylePr w:type="band1Vert">
      <w:tblPr/>
      <w:tcPr>
        <w:shd w:val="clear" w:color="auto" w:fill="FFBCDB" w:themeFill="accent3" w:themeFillTint="33"/>
      </w:tcPr>
    </w:tblStylePr>
    <w:tblStylePr w:type="band1Horz">
      <w:tblPr/>
      <w:tcPr>
        <w:shd w:val="clear" w:color="auto" w:fill="FFBCDB" w:themeFill="accent3" w:themeFillTint="33"/>
      </w:tcPr>
    </w:tblStylePr>
  </w:style>
  <w:style w:type="table" w:customStyle="1" w:styleId="GridTable6Colorful-Accent31">
    <w:name w:val="Grid Table 6 Colorful - Accent 31"/>
    <w:basedOn w:val="TableNormal"/>
    <w:uiPriority w:val="51"/>
    <w:rsid w:val="0036419E"/>
    <w:pPr>
      <w:spacing w:after="0" w:line="240" w:lineRule="auto"/>
    </w:pPr>
    <w:rPr>
      <w:rFonts w:ascii="Verdana" w:hAnsi="Verdana"/>
      <w:color w:val="5A646A"/>
    </w:rPr>
    <w:tblPr>
      <w:tblStyleRowBandSize w:val="1"/>
      <w:tblStyleColBandSize w:val="1"/>
      <w:tblBorders>
        <w:top w:val="single" w:sz="4" w:space="0" w:color="FF3895" w:themeColor="accent3" w:themeTint="99"/>
        <w:left w:val="single" w:sz="4" w:space="0" w:color="FF3895" w:themeColor="accent3" w:themeTint="99"/>
        <w:bottom w:val="single" w:sz="4" w:space="0" w:color="FF3895" w:themeColor="accent3" w:themeTint="99"/>
        <w:right w:val="single" w:sz="4" w:space="0" w:color="FF3895" w:themeColor="accent3" w:themeTint="99"/>
        <w:insideH w:val="single" w:sz="4" w:space="0" w:color="FF3895" w:themeColor="accent3" w:themeTint="99"/>
        <w:insideV w:val="single" w:sz="4" w:space="0" w:color="FF3895" w:themeColor="accent3" w:themeTint="99"/>
      </w:tblBorders>
    </w:tblPr>
    <w:tblStylePr w:type="firstRow">
      <w:rPr>
        <w:b w:val="0"/>
        <w:bCs/>
      </w:rPr>
      <w:tblPr/>
      <w:tcPr>
        <w:tcBorders>
          <w:bottom w:val="single" w:sz="12" w:space="0" w:color="FF3895" w:themeColor="accent3" w:themeTint="99"/>
        </w:tcBorders>
      </w:tcPr>
    </w:tblStylePr>
    <w:tblStylePr w:type="lastRow">
      <w:rPr>
        <w:b/>
        <w:bCs/>
      </w:rPr>
      <w:tblPr/>
      <w:tcPr>
        <w:tcBorders>
          <w:top w:val="double" w:sz="4" w:space="0" w:color="FF3895" w:themeColor="accent3" w:themeTint="99"/>
        </w:tcBorders>
      </w:tcPr>
    </w:tblStylePr>
    <w:tblStylePr w:type="firstCol">
      <w:rPr>
        <w:b/>
        <w:bCs/>
      </w:rPr>
    </w:tblStylePr>
    <w:tblStylePr w:type="lastCol">
      <w:rPr>
        <w:b/>
        <w:bCs/>
      </w:rPr>
    </w:tblStylePr>
    <w:tblStylePr w:type="band1Vert">
      <w:tblPr/>
      <w:tcPr>
        <w:shd w:val="clear" w:color="auto" w:fill="FFBCDB" w:themeFill="accent3" w:themeFillTint="33"/>
      </w:tcPr>
    </w:tblStylePr>
    <w:tblStylePr w:type="band1Horz">
      <w:tblPr/>
      <w:tcPr>
        <w:shd w:val="clear" w:color="auto" w:fill="FFBCDB" w:themeFill="accent3" w:themeFillTint="33"/>
      </w:tcPr>
    </w:tblStylePr>
  </w:style>
  <w:style w:type="character" w:customStyle="1" w:styleId="Heading1Char">
    <w:name w:val="Heading 1 Char"/>
    <w:aliases w:val="1 Char,h1 Char,Header 1 Char,II+ Char,I Char,Heading1 Char,H1-Heading 1 Char,Legal Line 1 Char,head 1 Char,H1 Char,l1 Char,Heading No. L1 Char,list 1 Char,11 Char,12 Char,13 Char,111 Char,14 Char,112 Char,15 Char,113 Char,121 Char,16 Char"/>
    <w:basedOn w:val="DefaultParagraphFont"/>
    <w:link w:val="Heading1"/>
    <w:uiPriority w:val="9"/>
    <w:rsid w:val="006A0371"/>
    <w:rPr>
      <w:rFonts w:ascii="Tahoma" w:eastAsiaTheme="majorEastAsia" w:hAnsi="Tahoma" w:cstheme="majorBidi"/>
      <w:smallCaps/>
      <w:color w:val="4F7794" w:themeColor="text2"/>
      <w:sz w:val="40"/>
      <w:szCs w:val="32"/>
    </w:rPr>
  </w:style>
  <w:style w:type="paragraph" w:styleId="TOCHeading">
    <w:name w:val="TOC Heading"/>
    <w:basedOn w:val="Heading1"/>
    <w:next w:val="Normal"/>
    <w:uiPriority w:val="39"/>
    <w:unhideWhenUsed/>
    <w:qFormat/>
    <w:rsid w:val="006676C6"/>
    <w:pPr>
      <w:outlineLvl w:val="9"/>
    </w:pPr>
    <w:rPr>
      <w:color w:val="5A646A"/>
      <w:sz w:val="24"/>
    </w:rPr>
  </w:style>
  <w:style w:type="paragraph" w:styleId="TOC2">
    <w:name w:val="toc 2"/>
    <w:basedOn w:val="Normal"/>
    <w:next w:val="Normal"/>
    <w:autoRedefine/>
    <w:uiPriority w:val="39"/>
    <w:unhideWhenUsed/>
    <w:rsid w:val="00C26875"/>
    <w:pPr>
      <w:spacing w:after="0"/>
      <w:jc w:val="left"/>
    </w:pPr>
    <w:rPr>
      <w:smallCaps/>
      <w:szCs w:val="20"/>
    </w:rPr>
  </w:style>
  <w:style w:type="paragraph" w:styleId="TOC1">
    <w:name w:val="toc 1"/>
    <w:basedOn w:val="Normal"/>
    <w:next w:val="Normal"/>
    <w:autoRedefine/>
    <w:uiPriority w:val="39"/>
    <w:unhideWhenUsed/>
    <w:rsid w:val="004E1BE8"/>
    <w:pPr>
      <w:tabs>
        <w:tab w:val="left" w:pos="1320"/>
        <w:tab w:val="right" w:leader="dot" w:pos="9350"/>
      </w:tabs>
      <w:spacing w:before="120" w:after="120"/>
      <w:jc w:val="left"/>
    </w:pPr>
    <w:rPr>
      <w:b/>
      <w:bCs/>
      <w:caps/>
      <w:szCs w:val="20"/>
    </w:rPr>
  </w:style>
  <w:style w:type="paragraph" w:styleId="TOC3">
    <w:name w:val="toc 3"/>
    <w:basedOn w:val="Normal"/>
    <w:next w:val="Normal"/>
    <w:autoRedefine/>
    <w:uiPriority w:val="39"/>
    <w:unhideWhenUsed/>
    <w:rsid w:val="00C26875"/>
    <w:pPr>
      <w:spacing w:after="0"/>
      <w:jc w:val="left"/>
    </w:pPr>
    <w:rPr>
      <w:iCs/>
      <w:szCs w:val="20"/>
    </w:rPr>
  </w:style>
  <w:style w:type="paragraph" w:styleId="TOC4">
    <w:name w:val="toc 4"/>
    <w:basedOn w:val="Normal"/>
    <w:next w:val="Normal"/>
    <w:autoRedefine/>
    <w:uiPriority w:val="39"/>
    <w:unhideWhenUsed/>
    <w:rsid w:val="0036419E"/>
    <w:pPr>
      <w:spacing w:after="0"/>
      <w:ind w:left="660"/>
      <w:jc w:val="left"/>
    </w:pPr>
    <w:rPr>
      <w:rFonts w:asciiTheme="minorHAnsi" w:hAnsiTheme="minorHAnsi"/>
      <w:sz w:val="18"/>
      <w:szCs w:val="18"/>
    </w:rPr>
  </w:style>
  <w:style w:type="paragraph" w:styleId="TOC5">
    <w:name w:val="toc 5"/>
    <w:basedOn w:val="Normal"/>
    <w:next w:val="Normal"/>
    <w:autoRedefine/>
    <w:uiPriority w:val="39"/>
    <w:unhideWhenUsed/>
    <w:rsid w:val="0036419E"/>
    <w:pPr>
      <w:spacing w:after="0"/>
      <w:ind w:left="880"/>
      <w:jc w:val="left"/>
    </w:pPr>
    <w:rPr>
      <w:rFonts w:asciiTheme="minorHAnsi" w:hAnsiTheme="minorHAnsi"/>
      <w:sz w:val="18"/>
      <w:szCs w:val="18"/>
    </w:rPr>
  </w:style>
  <w:style w:type="paragraph" w:styleId="TOC6">
    <w:name w:val="toc 6"/>
    <w:basedOn w:val="Normal"/>
    <w:next w:val="Normal"/>
    <w:autoRedefine/>
    <w:uiPriority w:val="39"/>
    <w:unhideWhenUsed/>
    <w:rsid w:val="0036419E"/>
    <w:pPr>
      <w:spacing w:after="0"/>
      <w:ind w:left="1100"/>
      <w:jc w:val="left"/>
    </w:pPr>
    <w:rPr>
      <w:rFonts w:asciiTheme="minorHAnsi" w:hAnsiTheme="minorHAnsi"/>
      <w:sz w:val="18"/>
      <w:szCs w:val="18"/>
    </w:rPr>
  </w:style>
  <w:style w:type="paragraph" w:styleId="TOC7">
    <w:name w:val="toc 7"/>
    <w:basedOn w:val="Normal"/>
    <w:next w:val="Normal"/>
    <w:autoRedefine/>
    <w:uiPriority w:val="39"/>
    <w:unhideWhenUsed/>
    <w:rsid w:val="0036419E"/>
    <w:pPr>
      <w:spacing w:after="0"/>
      <w:ind w:left="1320"/>
      <w:jc w:val="left"/>
    </w:pPr>
    <w:rPr>
      <w:rFonts w:asciiTheme="minorHAnsi" w:hAnsiTheme="minorHAnsi"/>
      <w:sz w:val="18"/>
      <w:szCs w:val="18"/>
    </w:rPr>
  </w:style>
  <w:style w:type="paragraph" w:styleId="TOC8">
    <w:name w:val="toc 8"/>
    <w:basedOn w:val="Normal"/>
    <w:next w:val="Normal"/>
    <w:autoRedefine/>
    <w:uiPriority w:val="39"/>
    <w:unhideWhenUsed/>
    <w:rsid w:val="0036419E"/>
    <w:pPr>
      <w:spacing w:after="0"/>
      <w:ind w:left="1540"/>
      <w:jc w:val="left"/>
    </w:pPr>
    <w:rPr>
      <w:rFonts w:asciiTheme="minorHAnsi" w:hAnsiTheme="minorHAnsi"/>
      <w:sz w:val="18"/>
      <w:szCs w:val="18"/>
    </w:rPr>
  </w:style>
  <w:style w:type="paragraph" w:styleId="TOC9">
    <w:name w:val="toc 9"/>
    <w:basedOn w:val="Normal"/>
    <w:next w:val="Normal"/>
    <w:autoRedefine/>
    <w:uiPriority w:val="39"/>
    <w:unhideWhenUsed/>
    <w:rsid w:val="0036419E"/>
    <w:pPr>
      <w:spacing w:after="0"/>
      <w:ind w:left="1760"/>
      <w:jc w:val="left"/>
    </w:pPr>
    <w:rPr>
      <w:rFonts w:asciiTheme="minorHAnsi" w:hAnsiTheme="minorHAnsi"/>
      <w:sz w:val="18"/>
      <w:szCs w:val="18"/>
    </w:rPr>
  </w:style>
  <w:style w:type="character" w:customStyle="1" w:styleId="Heading2Char">
    <w:name w:val="Heading 2 Char"/>
    <w:aliases w:val="h2 Char,Heading2 Char,H2-Heading 2 Char,2 Char,Header 2 Char,l2 Char,Header2 Char,22 Char,heading2 Char,list2 Char,H2 Char,A Char,A.B.C. Char,list 2 Char,21 Char,23 Char,24 Char,25 Char,211 Char,221 Char,231 Char,241 Char,26 Char,212 Char"/>
    <w:basedOn w:val="DefaultParagraphFont"/>
    <w:link w:val="Heading2"/>
    <w:rsid w:val="006A0371"/>
    <w:rPr>
      <w:rFonts w:ascii="Tahoma" w:eastAsiaTheme="majorEastAsia" w:hAnsi="Tahoma" w:cstheme="majorBidi"/>
      <w:color w:val="51B3C3" w:themeColor="accent4"/>
      <w:sz w:val="32"/>
      <w:szCs w:val="26"/>
    </w:rPr>
  </w:style>
  <w:style w:type="character" w:customStyle="1" w:styleId="Heading3Char">
    <w:name w:val="Heading 3 Char"/>
    <w:aliases w:val="3m Char,H3 Char,sh3 Char,h3 Char,h31 Char,HHHeading Char,head3 Char,øàù úú-ôø÷ Char,orderpara2 Char,l3 Char,level 3 heading Char,3 Char,TextProp Char,Nagłówek 3 z numeracją Char,subhead Char,1. Char,l3+toc 3 Char,CT Char,Level 3 Head Char"/>
    <w:basedOn w:val="DefaultParagraphFont"/>
    <w:link w:val="Heading3"/>
    <w:rsid w:val="00761D90"/>
    <w:rPr>
      <w:rFonts w:ascii="Tahoma" w:eastAsiaTheme="majorEastAsia" w:hAnsi="Tahoma" w:cstheme="majorBidi"/>
      <w:color w:val="E97409" w:themeColor="accent5"/>
      <w:sz w:val="26"/>
      <w:szCs w:val="24"/>
    </w:rPr>
  </w:style>
  <w:style w:type="character" w:customStyle="1" w:styleId="Heading4Char">
    <w:name w:val="Heading 4 Char"/>
    <w:aliases w:val="h4 Char,h41 Char,Heading_Numbered_4 Char,H4 Char1,H4 Char Char,popup Char,Map Title Char,a. Char,øàù úú-úú-ôø÷ Char,4 Char,l4 Char,parapoint Char,¶ Char,l4+toc4 Char,Numbered List Char,Sub sub heading Char,Alt+4 Char,Alt+41 Char,H41 Char"/>
    <w:basedOn w:val="DefaultParagraphFont"/>
    <w:link w:val="Heading4"/>
    <w:uiPriority w:val="9"/>
    <w:rsid w:val="001A5DDC"/>
    <w:rPr>
      <w:rFonts w:ascii="Tahoma" w:eastAsiaTheme="majorEastAsia" w:hAnsi="Tahoma" w:cstheme="majorBidi"/>
      <w:iCs/>
      <w:color w:val="B5C63C" w:themeColor="accent1"/>
    </w:rPr>
  </w:style>
  <w:style w:type="character" w:customStyle="1" w:styleId="Heading5Char">
    <w:name w:val="Heading 5 Char"/>
    <w:basedOn w:val="DefaultParagraphFont"/>
    <w:link w:val="Heading5"/>
    <w:uiPriority w:val="9"/>
    <w:rsid w:val="001A5DDC"/>
    <w:rPr>
      <w:rFonts w:ascii="Tahoma" w:eastAsiaTheme="majorEastAsia" w:hAnsi="Tahoma" w:cstheme="majorBidi"/>
      <w:color w:val="B30054" w:themeColor="accent3"/>
    </w:rPr>
  </w:style>
  <w:style w:type="character" w:customStyle="1" w:styleId="Heading6Char">
    <w:name w:val="Heading 6 Char"/>
    <w:basedOn w:val="DefaultParagraphFont"/>
    <w:link w:val="Heading6"/>
    <w:uiPriority w:val="9"/>
    <w:rsid w:val="001A5DDC"/>
    <w:rPr>
      <w:rFonts w:ascii="Tahoma" w:eastAsiaTheme="majorEastAsia" w:hAnsi="Tahoma" w:cstheme="majorBidi"/>
      <w:color w:val="D6AE3F" w:themeColor="accent2"/>
    </w:rPr>
  </w:style>
  <w:style w:type="character" w:customStyle="1" w:styleId="Heading7Char">
    <w:name w:val="Heading 7 Char"/>
    <w:basedOn w:val="DefaultParagraphFont"/>
    <w:link w:val="Heading7"/>
    <w:uiPriority w:val="9"/>
    <w:rsid w:val="001A5DDC"/>
    <w:rPr>
      <w:rFonts w:asciiTheme="majorHAnsi" w:eastAsiaTheme="majorEastAsia" w:hAnsiTheme="majorHAnsi" w:cstheme="majorBidi"/>
      <w:i/>
      <w:iCs/>
      <w:color w:val="5A6369" w:themeColor="accent6"/>
    </w:rPr>
  </w:style>
  <w:style w:type="character" w:customStyle="1" w:styleId="Heading8Char">
    <w:name w:val="Heading 8 Char"/>
    <w:basedOn w:val="DefaultParagraphFont"/>
    <w:link w:val="Heading8"/>
    <w:uiPriority w:val="9"/>
    <w:rsid w:val="0036419E"/>
    <w:rPr>
      <w:rFonts w:asciiTheme="majorHAnsi" w:eastAsiaTheme="majorEastAsia" w:hAnsiTheme="majorHAnsi" w:cstheme="majorBidi"/>
      <w:color w:val="707B82" w:themeColor="text1" w:themeTint="D8"/>
      <w:sz w:val="21"/>
      <w:szCs w:val="21"/>
    </w:rPr>
  </w:style>
  <w:style w:type="character" w:customStyle="1" w:styleId="Heading9Char">
    <w:name w:val="Heading 9 Char"/>
    <w:basedOn w:val="DefaultParagraphFont"/>
    <w:link w:val="Heading9"/>
    <w:uiPriority w:val="9"/>
    <w:rsid w:val="0036419E"/>
    <w:rPr>
      <w:rFonts w:asciiTheme="majorHAnsi" w:eastAsiaTheme="majorEastAsia" w:hAnsiTheme="majorHAnsi" w:cstheme="majorBidi"/>
      <w:i/>
      <w:iCs/>
      <w:color w:val="707B82" w:themeColor="text1" w:themeTint="D8"/>
      <w:sz w:val="21"/>
      <w:szCs w:val="21"/>
    </w:rPr>
  </w:style>
  <w:style w:type="paragraph" w:styleId="NoSpacing">
    <w:name w:val="No Spacing"/>
    <w:uiPriority w:val="1"/>
    <w:qFormat/>
    <w:rsid w:val="00BF5945"/>
    <w:pPr>
      <w:spacing w:after="0" w:line="240" w:lineRule="auto"/>
      <w:jc w:val="both"/>
    </w:pPr>
    <w:rPr>
      <w:rFonts w:ascii="Verdana" w:hAnsi="Verdana"/>
      <w:color w:val="5A646A"/>
    </w:rPr>
  </w:style>
  <w:style w:type="character" w:styleId="Hyperlink">
    <w:name w:val="Hyperlink"/>
    <w:basedOn w:val="DefaultParagraphFont"/>
    <w:uiPriority w:val="99"/>
    <w:unhideWhenUsed/>
    <w:rsid w:val="00722C8F"/>
    <w:rPr>
      <w:color w:val="0563C1" w:themeColor="hyperlink"/>
      <w:u w:val="single"/>
    </w:rPr>
  </w:style>
  <w:style w:type="paragraph" w:styleId="Header">
    <w:name w:val="header"/>
    <w:basedOn w:val="Normal"/>
    <w:link w:val="HeaderChar"/>
    <w:uiPriority w:val="99"/>
    <w:unhideWhenUsed/>
    <w:rsid w:val="00722C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C8F"/>
    <w:rPr>
      <w:rFonts w:ascii="Verdana" w:hAnsi="Verdana"/>
      <w:color w:val="5A646A"/>
    </w:rPr>
  </w:style>
  <w:style w:type="paragraph" w:styleId="Footer">
    <w:name w:val="footer"/>
    <w:basedOn w:val="Normal"/>
    <w:link w:val="FooterChar"/>
    <w:uiPriority w:val="99"/>
    <w:unhideWhenUsed/>
    <w:rsid w:val="00722C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C8F"/>
    <w:rPr>
      <w:rFonts w:ascii="Verdana" w:hAnsi="Verdana"/>
      <w:color w:val="5A646A"/>
    </w:rPr>
  </w:style>
  <w:style w:type="table" w:customStyle="1" w:styleId="GridTable1Light-Accent31">
    <w:name w:val="Grid Table 1 Light - Accent 31"/>
    <w:basedOn w:val="TableNormal"/>
    <w:uiPriority w:val="46"/>
    <w:rsid w:val="008F0A69"/>
    <w:pPr>
      <w:spacing w:after="0" w:line="240" w:lineRule="auto"/>
    </w:pPr>
    <w:rPr>
      <w:rFonts w:ascii="Verdana" w:hAnsi="Verdana"/>
    </w:rPr>
    <w:tblPr>
      <w:tblStyleRowBandSize w:val="1"/>
      <w:tblStyleColBandSize w:val="1"/>
      <w:tblBorders>
        <w:top w:val="single" w:sz="4" w:space="0" w:color="FF7AB8" w:themeColor="accent3" w:themeTint="66"/>
        <w:left w:val="single" w:sz="4" w:space="0" w:color="FF7AB8" w:themeColor="accent3" w:themeTint="66"/>
        <w:bottom w:val="single" w:sz="4" w:space="0" w:color="FF7AB8" w:themeColor="accent3" w:themeTint="66"/>
        <w:right w:val="single" w:sz="4" w:space="0" w:color="FF7AB8" w:themeColor="accent3" w:themeTint="66"/>
        <w:insideH w:val="single" w:sz="4" w:space="0" w:color="FF7AB8" w:themeColor="accent3" w:themeTint="66"/>
        <w:insideV w:val="single" w:sz="4" w:space="0" w:color="FF7AB8" w:themeColor="accent3" w:themeTint="66"/>
      </w:tblBorders>
    </w:tblPr>
    <w:tblStylePr w:type="firstRow">
      <w:rPr>
        <w:b/>
        <w:bCs/>
      </w:rPr>
      <w:tblPr/>
      <w:tcPr>
        <w:tcBorders>
          <w:bottom w:val="single" w:sz="12" w:space="0" w:color="FF3895" w:themeColor="accent3" w:themeTint="99"/>
        </w:tcBorders>
      </w:tcPr>
    </w:tblStylePr>
    <w:tblStylePr w:type="lastRow">
      <w:rPr>
        <w:b/>
        <w:bCs/>
      </w:rPr>
      <w:tblPr/>
      <w:tcPr>
        <w:tcBorders>
          <w:top w:val="double" w:sz="2" w:space="0" w:color="FF3895" w:themeColor="accent3"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8F0A6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aliases w:val="Table K2VIEW Template"/>
    <w:basedOn w:val="TableNormal"/>
    <w:uiPriority w:val="40"/>
    <w:rsid w:val="00507634"/>
    <w:pPr>
      <w:spacing w:after="0" w:line="240" w:lineRule="auto"/>
    </w:pPr>
    <w:rPr>
      <w:rFonts w:ascii="Verdana" w:hAnsi="Verdana"/>
      <w:sz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tblStylePr w:type="firstRow">
      <w:rPr>
        <w:rFonts w:ascii="@Yu Gothic UI Semilight" w:hAnsi="@Yu Gothic UI Semilight"/>
        <w:b/>
        <w:sz w:val="22"/>
      </w:rPr>
    </w:tblStylePr>
  </w:style>
  <w:style w:type="paragraph" w:styleId="Caption">
    <w:name w:val="caption"/>
    <w:basedOn w:val="Normal"/>
    <w:next w:val="Normal"/>
    <w:uiPriority w:val="35"/>
    <w:unhideWhenUsed/>
    <w:qFormat/>
    <w:rsid w:val="007D797D"/>
    <w:pPr>
      <w:spacing w:after="200" w:line="240" w:lineRule="auto"/>
    </w:pPr>
    <w:rPr>
      <w:b/>
      <w:i/>
      <w:iCs/>
      <w:color w:val="A0A9AE"/>
      <w:sz w:val="18"/>
      <w:szCs w:val="18"/>
    </w:rPr>
  </w:style>
  <w:style w:type="paragraph" w:styleId="TableofFigures">
    <w:name w:val="table of figures"/>
    <w:basedOn w:val="Normal"/>
    <w:next w:val="Normal"/>
    <w:uiPriority w:val="99"/>
    <w:unhideWhenUsed/>
    <w:rsid w:val="00313891"/>
    <w:pPr>
      <w:spacing w:after="0"/>
    </w:pPr>
  </w:style>
  <w:style w:type="paragraph" w:styleId="ListParagraph">
    <w:name w:val="List Paragraph"/>
    <w:aliases w:val="Figure_name,List Paragraph1,Bullet- First level,Numbered Indented Text,lp1,Listenabsatz1,Style 2,numbered,Bullet List,FooterText,Alpha List Paragraph,TOC style,List Number11,Use Case List Paragraph,Body Bullet,List Paragraph 1"/>
    <w:basedOn w:val="Normal"/>
    <w:uiPriority w:val="34"/>
    <w:qFormat/>
    <w:rsid w:val="0044160C"/>
    <w:pPr>
      <w:contextualSpacing/>
    </w:pPr>
  </w:style>
  <w:style w:type="table" w:customStyle="1" w:styleId="TableGrid1">
    <w:name w:val="Table Grid1"/>
    <w:basedOn w:val="TableNormal"/>
    <w:next w:val="TableGrid"/>
    <w:uiPriority w:val="39"/>
    <w:rsid w:val="00291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00B0F"/>
    <w:pPr>
      <w:spacing w:before="100" w:beforeAutospacing="1" w:after="100" w:afterAutospacing="1" w:line="240" w:lineRule="auto"/>
      <w:ind w:left="0"/>
      <w:jc w:val="left"/>
    </w:pPr>
    <w:rPr>
      <w:rFonts w:ascii="Times New Roman" w:eastAsiaTheme="minorEastAsia" w:hAnsi="Times New Roman" w:cs="Times New Roman"/>
      <w:color w:val="auto"/>
      <w:sz w:val="24"/>
      <w:szCs w:val="24"/>
    </w:rPr>
  </w:style>
  <w:style w:type="paragraph" w:styleId="BalloonText">
    <w:name w:val="Balloon Text"/>
    <w:basedOn w:val="Normal"/>
    <w:link w:val="BalloonTextChar"/>
    <w:uiPriority w:val="99"/>
    <w:semiHidden/>
    <w:unhideWhenUsed/>
    <w:rsid w:val="00CE53C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53C0"/>
    <w:rPr>
      <w:rFonts w:ascii="Times New Roman" w:hAnsi="Times New Roman" w:cs="Times New Roman"/>
      <w:color w:val="5A646A"/>
      <w:sz w:val="18"/>
      <w:szCs w:val="18"/>
    </w:rPr>
  </w:style>
  <w:style w:type="paragraph" w:styleId="DocumentMap">
    <w:name w:val="Document Map"/>
    <w:basedOn w:val="Normal"/>
    <w:link w:val="DocumentMapChar"/>
    <w:uiPriority w:val="99"/>
    <w:semiHidden/>
    <w:unhideWhenUsed/>
    <w:rsid w:val="004A602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4A602E"/>
    <w:rPr>
      <w:rFonts w:ascii="Times New Roman" w:hAnsi="Times New Roman" w:cs="Times New Roman"/>
      <w:color w:val="5A646A"/>
      <w:sz w:val="24"/>
      <w:szCs w:val="24"/>
    </w:rPr>
  </w:style>
  <w:style w:type="table" w:customStyle="1" w:styleId="TableGridLight2">
    <w:name w:val="Table Grid Light2"/>
    <w:basedOn w:val="TableNormal"/>
    <w:uiPriority w:val="40"/>
    <w:rsid w:val="001F38B6"/>
    <w:pPr>
      <w:spacing w:after="0" w:line="240" w:lineRule="auto"/>
    </w:pPr>
    <w:rPr>
      <w:rFonts w:ascii="Verdana" w:hAnsi="Verdana"/>
      <w:sz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tblStylePr w:type="firstRow">
      <w:rPr>
        <w:rFonts w:ascii="@Yu Gothic UI Semilight" w:hAnsi="@Yu Gothic UI Semilight"/>
        <w:b/>
        <w:sz w:val="22"/>
      </w:rPr>
    </w:tblStylePr>
  </w:style>
  <w:style w:type="character" w:styleId="CommentReference">
    <w:name w:val="annotation reference"/>
    <w:basedOn w:val="DefaultParagraphFont"/>
    <w:uiPriority w:val="99"/>
    <w:semiHidden/>
    <w:unhideWhenUsed/>
    <w:rsid w:val="00803CB1"/>
    <w:rPr>
      <w:sz w:val="16"/>
      <w:szCs w:val="16"/>
    </w:rPr>
  </w:style>
  <w:style w:type="paragraph" w:styleId="CommentText">
    <w:name w:val="annotation text"/>
    <w:basedOn w:val="Normal"/>
    <w:link w:val="CommentTextChar"/>
    <w:uiPriority w:val="99"/>
    <w:semiHidden/>
    <w:unhideWhenUsed/>
    <w:rsid w:val="00803CB1"/>
    <w:pPr>
      <w:spacing w:line="240" w:lineRule="auto"/>
    </w:pPr>
    <w:rPr>
      <w:sz w:val="20"/>
      <w:szCs w:val="20"/>
    </w:rPr>
  </w:style>
  <w:style w:type="character" w:customStyle="1" w:styleId="CommentTextChar">
    <w:name w:val="Comment Text Char"/>
    <w:basedOn w:val="DefaultParagraphFont"/>
    <w:link w:val="CommentText"/>
    <w:uiPriority w:val="99"/>
    <w:semiHidden/>
    <w:rsid w:val="00803CB1"/>
    <w:rPr>
      <w:rFonts w:ascii="Tahoma" w:hAnsi="Tahoma"/>
      <w:color w:val="5A646A"/>
      <w:sz w:val="20"/>
      <w:szCs w:val="20"/>
    </w:rPr>
  </w:style>
  <w:style w:type="paragraph" w:styleId="CommentSubject">
    <w:name w:val="annotation subject"/>
    <w:basedOn w:val="CommentText"/>
    <w:next w:val="CommentText"/>
    <w:link w:val="CommentSubjectChar"/>
    <w:uiPriority w:val="99"/>
    <w:semiHidden/>
    <w:unhideWhenUsed/>
    <w:rsid w:val="00803CB1"/>
    <w:rPr>
      <w:b/>
      <w:bCs/>
    </w:rPr>
  </w:style>
  <w:style w:type="character" w:customStyle="1" w:styleId="CommentSubjectChar">
    <w:name w:val="Comment Subject Char"/>
    <w:basedOn w:val="CommentTextChar"/>
    <w:link w:val="CommentSubject"/>
    <w:uiPriority w:val="99"/>
    <w:semiHidden/>
    <w:rsid w:val="00803CB1"/>
    <w:rPr>
      <w:rFonts w:ascii="Tahoma" w:hAnsi="Tahoma"/>
      <w:b/>
      <w:bCs/>
      <w:color w:val="5A646A"/>
      <w:sz w:val="20"/>
      <w:szCs w:val="20"/>
    </w:rPr>
  </w:style>
  <w:style w:type="paragraph" w:styleId="IntenseQuote">
    <w:name w:val="Intense Quote"/>
    <w:basedOn w:val="Normal"/>
    <w:next w:val="Normal"/>
    <w:link w:val="IntenseQuoteChar"/>
    <w:uiPriority w:val="30"/>
    <w:qFormat/>
    <w:rsid w:val="0032318C"/>
    <w:pPr>
      <w:pBdr>
        <w:top w:val="single" w:sz="4" w:space="10" w:color="B5C63C" w:themeColor="accent1"/>
        <w:bottom w:val="single" w:sz="4" w:space="10" w:color="B5C63C" w:themeColor="accent1"/>
      </w:pBdr>
      <w:spacing w:before="360" w:after="360"/>
      <w:ind w:left="864" w:right="864"/>
      <w:jc w:val="center"/>
    </w:pPr>
    <w:rPr>
      <w:i/>
      <w:iCs/>
      <w:color w:val="B5C63C" w:themeColor="accent1"/>
    </w:rPr>
  </w:style>
  <w:style w:type="character" w:customStyle="1" w:styleId="IntenseQuoteChar">
    <w:name w:val="Intense Quote Char"/>
    <w:basedOn w:val="DefaultParagraphFont"/>
    <w:link w:val="IntenseQuote"/>
    <w:uiPriority w:val="30"/>
    <w:rsid w:val="0032318C"/>
    <w:rPr>
      <w:rFonts w:ascii="Tahoma" w:hAnsi="Tahoma"/>
      <w:i/>
      <w:iCs/>
      <w:color w:val="B5C63C" w:themeColor="accent1"/>
    </w:rPr>
  </w:style>
  <w:style w:type="paragraph" w:styleId="Revision">
    <w:name w:val="Revision"/>
    <w:hidden/>
    <w:uiPriority w:val="99"/>
    <w:semiHidden/>
    <w:rsid w:val="007906F7"/>
    <w:pPr>
      <w:spacing w:after="0" w:line="240" w:lineRule="auto"/>
    </w:pPr>
    <w:rPr>
      <w:rFonts w:ascii="Tahoma" w:hAnsi="Tahoma"/>
      <w:color w:val="5A646A"/>
    </w:rPr>
  </w:style>
  <w:style w:type="character" w:styleId="UnresolvedMention">
    <w:name w:val="Unresolved Mention"/>
    <w:basedOn w:val="DefaultParagraphFont"/>
    <w:uiPriority w:val="99"/>
    <w:rsid w:val="00FD6C6A"/>
    <w:rPr>
      <w:color w:val="605E5C"/>
      <w:shd w:val="clear" w:color="auto" w:fill="E1DFDD"/>
    </w:rPr>
  </w:style>
  <w:style w:type="character" w:styleId="FollowedHyperlink">
    <w:name w:val="FollowedHyperlink"/>
    <w:basedOn w:val="DefaultParagraphFont"/>
    <w:uiPriority w:val="99"/>
    <w:semiHidden/>
    <w:unhideWhenUsed/>
    <w:rsid w:val="000A0E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58228">
      <w:bodyDiv w:val="1"/>
      <w:marLeft w:val="0"/>
      <w:marRight w:val="0"/>
      <w:marTop w:val="0"/>
      <w:marBottom w:val="0"/>
      <w:divBdr>
        <w:top w:val="none" w:sz="0" w:space="0" w:color="auto"/>
        <w:left w:val="none" w:sz="0" w:space="0" w:color="auto"/>
        <w:bottom w:val="none" w:sz="0" w:space="0" w:color="auto"/>
        <w:right w:val="none" w:sz="0" w:space="0" w:color="auto"/>
      </w:divBdr>
    </w:div>
    <w:div w:id="42219828">
      <w:bodyDiv w:val="1"/>
      <w:marLeft w:val="0"/>
      <w:marRight w:val="0"/>
      <w:marTop w:val="0"/>
      <w:marBottom w:val="0"/>
      <w:divBdr>
        <w:top w:val="none" w:sz="0" w:space="0" w:color="auto"/>
        <w:left w:val="none" w:sz="0" w:space="0" w:color="auto"/>
        <w:bottom w:val="none" w:sz="0" w:space="0" w:color="auto"/>
        <w:right w:val="none" w:sz="0" w:space="0" w:color="auto"/>
      </w:divBdr>
    </w:div>
    <w:div w:id="49309605">
      <w:bodyDiv w:val="1"/>
      <w:marLeft w:val="0"/>
      <w:marRight w:val="0"/>
      <w:marTop w:val="0"/>
      <w:marBottom w:val="0"/>
      <w:divBdr>
        <w:top w:val="none" w:sz="0" w:space="0" w:color="auto"/>
        <w:left w:val="none" w:sz="0" w:space="0" w:color="auto"/>
        <w:bottom w:val="none" w:sz="0" w:space="0" w:color="auto"/>
        <w:right w:val="none" w:sz="0" w:space="0" w:color="auto"/>
      </w:divBdr>
    </w:div>
    <w:div w:id="90861292">
      <w:bodyDiv w:val="1"/>
      <w:marLeft w:val="0"/>
      <w:marRight w:val="0"/>
      <w:marTop w:val="0"/>
      <w:marBottom w:val="0"/>
      <w:divBdr>
        <w:top w:val="none" w:sz="0" w:space="0" w:color="auto"/>
        <w:left w:val="none" w:sz="0" w:space="0" w:color="auto"/>
        <w:bottom w:val="none" w:sz="0" w:space="0" w:color="auto"/>
        <w:right w:val="none" w:sz="0" w:space="0" w:color="auto"/>
      </w:divBdr>
    </w:div>
    <w:div w:id="158928319">
      <w:bodyDiv w:val="1"/>
      <w:marLeft w:val="0"/>
      <w:marRight w:val="0"/>
      <w:marTop w:val="0"/>
      <w:marBottom w:val="0"/>
      <w:divBdr>
        <w:top w:val="none" w:sz="0" w:space="0" w:color="auto"/>
        <w:left w:val="none" w:sz="0" w:space="0" w:color="auto"/>
        <w:bottom w:val="none" w:sz="0" w:space="0" w:color="auto"/>
        <w:right w:val="none" w:sz="0" w:space="0" w:color="auto"/>
      </w:divBdr>
    </w:div>
    <w:div w:id="340546941">
      <w:bodyDiv w:val="1"/>
      <w:marLeft w:val="0"/>
      <w:marRight w:val="0"/>
      <w:marTop w:val="0"/>
      <w:marBottom w:val="0"/>
      <w:divBdr>
        <w:top w:val="none" w:sz="0" w:space="0" w:color="auto"/>
        <w:left w:val="none" w:sz="0" w:space="0" w:color="auto"/>
        <w:bottom w:val="none" w:sz="0" w:space="0" w:color="auto"/>
        <w:right w:val="none" w:sz="0" w:space="0" w:color="auto"/>
      </w:divBdr>
    </w:div>
    <w:div w:id="343895769">
      <w:bodyDiv w:val="1"/>
      <w:marLeft w:val="0"/>
      <w:marRight w:val="0"/>
      <w:marTop w:val="0"/>
      <w:marBottom w:val="0"/>
      <w:divBdr>
        <w:top w:val="none" w:sz="0" w:space="0" w:color="auto"/>
        <w:left w:val="none" w:sz="0" w:space="0" w:color="auto"/>
        <w:bottom w:val="none" w:sz="0" w:space="0" w:color="auto"/>
        <w:right w:val="none" w:sz="0" w:space="0" w:color="auto"/>
      </w:divBdr>
    </w:div>
    <w:div w:id="596864612">
      <w:bodyDiv w:val="1"/>
      <w:marLeft w:val="0"/>
      <w:marRight w:val="0"/>
      <w:marTop w:val="0"/>
      <w:marBottom w:val="0"/>
      <w:divBdr>
        <w:top w:val="none" w:sz="0" w:space="0" w:color="auto"/>
        <w:left w:val="none" w:sz="0" w:space="0" w:color="auto"/>
        <w:bottom w:val="none" w:sz="0" w:space="0" w:color="auto"/>
        <w:right w:val="none" w:sz="0" w:space="0" w:color="auto"/>
      </w:divBdr>
    </w:div>
    <w:div w:id="651519290">
      <w:bodyDiv w:val="1"/>
      <w:marLeft w:val="0"/>
      <w:marRight w:val="0"/>
      <w:marTop w:val="0"/>
      <w:marBottom w:val="0"/>
      <w:divBdr>
        <w:top w:val="none" w:sz="0" w:space="0" w:color="auto"/>
        <w:left w:val="none" w:sz="0" w:space="0" w:color="auto"/>
        <w:bottom w:val="none" w:sz="0" w:space="0" w:color="auto"/>
        <w:right w:val="none" w:sz="0" w:space="0" w:color="auto"/>
      </w:divBdr>
    </w:div>
    <w:div w:id="702873821">
      <w:bodyDiv w:val="1"/>
      <w:marLeft w:val="0"/>
      <w:marRight w:val="0"/>
      <w:marTop w:val="0"/>
      <w:marBottom w:val="0"/>
      <w:divBdr>
        <w:top w:val="none" w:sz="0" w:space="0" w:color="auto"/>
        <w:left w:val="none" w:sz="0" w:space="0" w:color="auto"/>
        <w:bottom w:val="none" w:sz="0" w:space="0" w:color="auto"/>
        <w:right w:val="none" w:sz="0" w:space="0" w:color="auto"/>
      </w:divBdr>
    </w:div>
    <w:div w:id="727805259">
      <w:bodyDiv w:val="1"/>
      <w:marLeft w:val="0"/>
      <w:marRight w:val="0"/>
      <w:marTop w:val="0"/>
      <w:marBottom w:val="0"/>
      <w:divBdr>
        <w:top w:val="none" w:sz="0" w:space="0" w:color="auto"/>
        <w:left w:val="none" w:sz="0" w:space="0" w:color="auto"/>
        <w:bottom w:val="none" w:sz="0" w:space="0" w:color="auto"/>
        <w:right w:val="none" w:sz="0" w:space="0" w:color="auto"/>
      </w:divBdr>
    </w:div>
    <w:div w:id="753280182">
      <w:bodyDiv w:val="1"/>
      <w:marLeft w:val="0"/>
      <w:marRight w:val="0"/>
      <w:marTop w:val="0"/>
      <w:marBottom w:val="0"/>
      <w:divBdr>
        <w:top w:val="none" w:sz="0" w:space="0" w:color="auto"/>
        <w:left w:val="none" w:sz="0" w:space="0" w:color="auto"/>
        <w:bottom w:val="none" w:sz="0" w:space="0" w:color="auto"/>
        <w:right w:val="none" w:sz="0" w:space="0" w:color="auto"/>
      </w:divBdr>
    </w:div>
    <w:div w:id="813835841">
      <w:bodyDiv w:val="1"/>
      <w:marLeft w:val="0"/>
      <w:marRight w:val="0"/>
      <w:marTop w:val="0"/>
      <w:marBottom w:val="0"/>
      <w:divBdr>
        <w:top w:val="none" w:sz="0" w:space="0" w:color="auto"/>
        <w:left w:val="none" w:sz="0" w:space="0" w:color="auto"/>
        <w:bottom w:val="none" w:sz="0" w:space="0" w:color="auto"/>
        <w:right w:val="none" w:sz="0" w:space="0" w:color="auto"/>
      </w:divBdr>
    </w:div>
    <w:div w:id="842087225">
      <w:bodyDiv w:val="1"/>
      <w:marLeft w:val="0"/>
      <w:marRight w:val="0"/>
      <w:marTop w:val="0"/>
      <w:marBottom w:val="0"/>
      <w:divBdr>
        <w:top w:val="none" w:sz="0" w:space="0" w:color="auto"/>
        <w:left w:val="none" w:sz="0" w:space="0" w:color="auto"/>
        <w:bottom w:val="none" w:sz="0" w:space="0" w:color="auto"/>
        <w:right w:val="none" w:sz="0" w:space="0" w:color="auto"/>
      </w:divBdr>
    </w:div>
    <w:div w:id="1009721134">
      <w:bodyDiv w:val="1"/>
      <w:marLeft w:val="0"/>
      <w:marRight w:val="0"/>
      <w:marTop w:val="0"/>
      <w:marBottom w:val="0"/>
      <w:divBdr>
        <w:top w:val="none" w:sz="0" w:space="0" w:color="auto"/>
        <w:left w:val="none" w:sz="0" w:space="0" w:color="auto"/>
        <w:bottom w:val="none" w:sz="0" w:space="0" w:color="auto"/>
        <w:right w:val="none" w:sz="0" w:space="0" w:color="auto"/>
      </w:divBdr>
    </w:div>
    <w:div w:id="1113984340">
      <w:bodyDiv w:val="1"/>
      <w:marLeft w:val="0"/>
      <w:marRight w:val="0"/>
      <w:marTop w:val="0"/>
      <w:marBottom w:val="0"/>
      <w:divBdr>
        <w:top w:val="none" w:sz="0" w:space="0" w:color="auto"/>
        <w:left w:val="none" w:sz="0" w:space="0" w:color="auto"/>
        <w:bottom w:val="none" w:sz="0" w:space="0" w:color="auto"/>
        <w:right w:val="none" w:sz="0" w:space="0" w:color="auto"/>
      </w:divBdr>
    </w:div>
    <w:div w:id="1238634640">
      <w:bodyDiv w:val="1"/>
      <w:marLeft w:val="0"/>
      <w:marRight w:val="0"/>
      <w:marTop w:val="0"/>
      <w:marBottom w:val="0"/>
      <w:divBdr>
        <w:top w:val="none" w:sz="0" w:space="0" w:color="auto"/>
        <w:left w:val="none" w:sz="0" w:space="0" w:color="auto"/>
        <w:bottom w:val="none" w:sz="0" w:space="0" w:color="auto"/>
        <w:right w:val="none" w:sz="0" w:space="0" w:color="auto"/>
      </w:divBdr>
    </w:div>
    <w:div w:id="1288438840">
      <w:bodyDiv w:val="1"/>
      <w:marLeft w:val="0"/>
      <w:marRight w:val="0"/>
      <w:marTop w:val="0"/>
      <w:marBottom w:val="0"/>
      <w:divBdr>
        <w:top w:val="none" w:sz="0" w:space="0" w:color="auto"/>
        <w:left w:val="none" w:sz="0" w:space="0" w:color="auto"/>
        <w:bottom w:val="none" w:sz="0" w:space="0" w:color="auto"/>
        <w:right w:val="none" w:sz="0" w:space="0" w:color="auto"/>
      </w:divBdr>
    </w:div>
    <w:div w:id="1329282557">
      <w:bodyDiv w:val="1"/>
      <w:marLeft w:val="0"/>
      <w:marRight w:val="0"/>
      <w:marTop w:val="0"/>
      <w:marBottom w:val="0"/>
      <w:divBdr>
        <w:top w:val="none" w:sz="0" w:space="0" w:color="auto"/>
        <w:left w:val="none" w:sz="0" w:space="0" w:color="auto"/>
        <w:bottom w:val="none" w:sz="0" w:space="0" w:color="auto"/>
        <w:right w:val="none" w:sz="0" w:space="0" w:color="auto"/>
      </w:divBdr>
    </w:div>
    <w:div w:id="1382972061">
      <w:bodyDiv w:val="1"/>
      <w:marLeft w:val="0"/>
      <w:marRight w:val="0"/>
      <w:marTop w:val="0"/>
      <w:marBottom w:val="0"/>
      <w:divBdr>
        <w:top w:val="none" w:sz="0" w:space="0" w:color="auto"/>
        <w:left w:val="none" w:sz="0" w:space="0" w:color="auto"/>
        <w:bottom w:val="none" w:sz="0" w:space="0" w:color="auto"/>
        <w:right w:val="none" w:sz="0" w:space="0" w:color="auto"/>
      </w:divBdr>
    </w:div>
    <w:div w:id="1461069557">
      <w:bodyDiv w:val="1"/>
      <w:marLeft w:val="0"/>
      <w:marRight w:val="0"/>
      <w:marTop w:val="0"/>
      <w:marBottom w:val="0"/>
      <w:divBdr>
        <w:top w:val="none" w:sz="0" w:space="0" w:color="auto"/>
        <w:left w:val="none" w:sz="0" w:space="0" w:color="auto"/>
        <w:bottom w:val="none" w:sz="0" w:space="0" w:color="auto"/>
        <w:right w:val="none" w:sz="0" w:space="0" w:color="auto"/>
      </w:divBdr>
    </w:div>
    <w:div w:id="1501500431">
      <w:bodyDiv w:val="1"/>
      <w:marLeft w:val="0"/>
      <w:marRight w:val="0"/>
      <w:marTop w:val="0"/>
      <w:marBottom w:val="0"/>
      <w:divBdr>
        <w:top w:val="none" w:sz="0" w:space="0" w:color="auto"/>
        <w:left w:val="none" w:sz="0" w:space="0" w:color="auto"/>
        <w:bottom w:val="none" w:sz="0" w:space="0" w:color="auto"/>
        <w:right w:val="none" w:sz="0" w:space="0" w:color="auto"/>
      </w:divBdr>
    </w:div>
    <w:div w:id="1572694085">
      <w:bodyDiv w:val="1"/>
      <w:marLeft w:val="0"/>
      <w:marRight w:val="0"/>
      <w:marTop w:val="0"/>
      <w:marBottom w:val="0"/>
      <w:divBdr>
        <w:top w:val="none" w:sz="0" w:space="0" w:color="auto"/>
        <w:left w:val="none" w:sz="0" w:space="0" w:color="auto"/>
        <w:bottom w:val="none" w:sz="0" w:space="0" w:color="auto"/>
        <w:right w:val="none" w:sz="0" w:space="0" w:color="auto"/>
      </w:divBdr>
    </w:div>
    <w:div w:id="1576941002">
      <w:bodyDiv w:val="1"/>
      <w:marLeft w:val="0"/>
      <w:marRight w:val="0"/>
      <w:marTop w:val="0"/>
      <w:marBottom w:val="0"/>
      <w:divBdr>
        <w:top w:val="none" w:sz="0" w:space="0" w:color="auto"/>
        <w:left w:val="none" w:sz="0" w:space="0" w:color="auto"/>
        <w:bottom w:val="none" w:sz="0" w:space="0" w:color="auto"/>
        <w:right w:val="none" w:sz="0" w:space="0" w:color="auto"/>
      </w:divBdr>
      <w:divsChild>
        <w:div w:id="290982326">
          <w:marLeft w:val="1267"/>
          <w:marRight w:val="0"/>
          <w:marTop w:val="0"/>
          <w:marBottom w:val="0"/>
          <w:divBdr>
            <w:top w:val="none" w:sz="0" w:space="0" w:color="auto"/>
            <w:left w:val="none" w:sz="0" w:space="0" w:color="auto"/>
            <w:bottom w:val="none" w:sz="0" w:space="0" w:color="auto"/>
            <w:right w:val="none" w:sz="0" w:space="0" w:color="auto"/>
          </w:divBdr>
        </w:div>
        <w:div w:id="409622363">
          <w:marLeft w:val="446"/>
          <w:marRight w:val="0"/>
          <w:marTop w:val="0"/>
          <w:marBottom w:val="0"/>
          <w:divBdr>
            <w:top w:val="none" w:sz="0" w:space="0" w:color="auto"/>
            <w:left w:val="none" w:sz="0" w:space="0" w:color="auto"/>
            <w:bottom w:val="none" w:sz="0" w:space="0" w:color="auto"/>
            <w:right w:val="none" w:sz="0" w:space="0" w:color="auto"/>
          </w:divBdr>
        </w:div>
        <w:div w:id="1115952223">
          <w:marLeft w:val="446"/>
          <w:marRight w:val="0"/>
          <w:marTop w:val="0"/>
          <w:marBottom w:val="0"/>
          <w:divBdr>
            <w:top w:val="none" w:sz="0" w:space="0" w:color="auto"/>
            <w:left w:val="none" w:sz="0" w:space="0" w:color="auto"/>
            <w:bottom w:val="none" w:sz="0" w:space="0" w:color="auto"/>
            <w:right w:val="none" w:sz="0" w:space="0" w:color="auto"/>
          </w:divBdr>
        </w:div>
        <w:div w:id="1781366331">
          <w:marLeft w:val="446"/>
          <w:marRight w:val="0"/>
          <w:marTop w:val="0"/>
          <w:marBottom w:val="0"/>
          <w:divBdr>
            <w:top w:val="none" w:sz="0" w:space="0" w:color="auto"/>
            <w:left w:val="none" w:sz="0" w:space="0" w:color="auto"/>
            <w:bottom w:val="none" w:sz="0" w:space="0" w:color="auto"/>
            <w:right w:val="none" w:sz="0" w:space="0" w:color="auto"/>
          </w:divBdr>
        </w:div>
        <w:div w:id="1914972658">
          <w:marLeft w:val="1267"/>
          <w:marRight w:val="0"/>
          <w:marTop w:val="0"/>
          <w:marBottom w:val="0"/>
          <w:divBdr>
            <w:top w:val="none" w:sz="0" w:space="0" w:color="auto"/>
            <w:left w:val="none" w:sz="0" w:space="0" w:color="auto"/>
            <w:bottom w:val="none" w:sz="0" w:space="0" w:color="auto"/>
            <w:right w:val="none" w:sz="0" w:space="0" w:color="auto"/>
          </w:divBdr>
        </w:div>
      </w:divsChild>
    </w:div>
    <w:div w:id="1785272368">
      <w:bodyDiv w:val="1"/>
      <w:marLeft w:val="0"/>
      <w:marRight w:val="0"/>
      <w:marTop w:val="0"/>
      <w:marBottom w:val="0"/>
      <w:divBdr>
        <w:top w:val="none" w:sz="0" w:space="0" w:color="auto"/>
        <w:left w:val="none" w:sz="0" w:space="0" w:color="auto"/>
        <w:bottom w:val="none" w:sz="0" w:space="0" w:color="auto"/>
        <w:right w:val="none" w:sz="0" w:space="0" w:color="auto"/>
      </w:divBdr>
    </w:div>
    <w:div w:id="1803035233">
      <w:bodyDiv w:val="1"/>
      <w:marLeft w:val="0"/>
      <w:marRight w:val="0"/>
      <w:marTop w:val="0"/>
      <w:marBottom w:val="0"/>
      <w:divBdr>
        <w:top w:val="none" w:sz="0" w:space="0" w:color="auto"/>
        <w:left w:val="none" w:sz="0" w:space="0" w:color="auto"/>
        <w:bottom w:val="none" w:sz="0" w:space="0" w:color="auto"/>
        <w:right w:val="none" w:sz="0" w:space="0" w:color="auto"/>
      </w:divBdr>
    </w:div>
    <w:div w:id="1959022418">
      <w:bodyDiv w:val="1"/>
      <w:marLeft w:val="0"/>
      <w:marRight w:val="0"/>
      <w:marTop w:val="0"/>
      <w:marBottom w:val="0"/>
      <w:divBdr>
        <w:top w:val="none" w:sz="0" w:space="0" w:color="auto"/>
        <w:left w:val="none" w:sz="0" w:space="0" w:color="auto"/>
        <w:bottom w:val="none" w:sz="0" w:space="0" w:color="auto"/>
        <w:right w:val="none" w:sz="0" w:space="0" w:color="auto"/>
      </w:divBdr>
    </w:div>
    <w:div w:id="2020160088">
      <w:bodyDiv w:val="1"/>
      <w:marLeft w:val="0"/>
      <w:marRight w:val="0"/>
      <w:marTop w:val="0"/>
      <w:marBottom w:val="0"/>
      <w:divBdr>
        <w:top w:val="none" w:sz="0" w:space="0" w:color="auto"/>
        <w:left w:val="none" w:sz="0" w:space="0" w:color="auto"/>
        <w:bottom w:val="none" w:sz="0" w:space="0" w:color="auto"/>
        <w:right w:val="none" w:sz="0" w:space="0" w:color="auto"/>
      </w:divBdr>
    </w:div>
    <w:div w:id="203214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microsoft.com/office/2016/09/relationships/commentsIds" Target="commentsIds.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glossaryDocument" Target="glossary/document.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microsoft.com/office/2018/08/relationships/commentsExtensible" Target="commentsExtensible.xml"/><Relationship Id="rId12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microsoft.com/office/2011/relationships/commentsExtended" Target="commentsExtended.xml"/><Relationship Id="rId124" Type="http://schemas.openxmlformats.org/officeDocument/2006/relationships/header" Target="header2.xml"/><Relationship Id="rId12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1.png"/><Relationship Id="rId127"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2.png"/><Relationship Id="rId125" Type="http://schemas.openxmlformats.org/officeDocument/2006/relationships/footer" Target="footer3.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comments" Target="comments.xml"/><Relationship Id="rId61" Type="http://schemas.openxmlformats.org/officeDocument/2006/relationships/image" Target="media/image47.png"/><Relationship Id="rId82"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10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4AEDA4AA0C94E9DB1F1D78908641537"/>
        <w:category>
          <w:name w:val="General"/>
          <w:gallery w:val="placeholder"/>
        </w:category>
        <w:types>
          <w:type w:val="bbPlcHdr"/>
        </w:types>
        <w:behaviors>
          <w:behavior w:val="content"/>
        </w:behaviors>
        <w:guid w:val="{BACFD932-185D-423F-B674-5D3057119B83}"/>
      </w:docPartPr>
      <w:docPartBody>
        <w:p w:rsidR="00A4184F" w:rsidRDefault="007F4D62">
          <w:r w:rsidRPr="00896B2F">
            <w:rPr>
              <w:rStyle w:val="PlaceholderText"/>
            </w:rPr>
            <w:t>[Title]</w:t>
          </w:r>
        </w:p>
      </w:docPartBody>
    </w:docPart>
    <w:docPart>
      <w:docPartPr>
        <w:name w:val="2EAAB9F9DDA243788C9ED90504A43CB7"/>
        <w:category>
          <w:name w:val="General"/>
          <w:gallery w:val="placeholder"/>
        </w:category>
        <w:types>
          <w:type w:val="bbPlcHdr"/>
        </w:types>
        <w:behaviors>
          <w:behavior w:val="content"/>
        </w:behaviors>
        <w:guid w:val="{DE06B6A6-0876-4412-B844-EAACB38E3C4E}"/>
      </w:docPartPr>
      <w:docPartBody>
        <w:p w:rsidR="00A127F4" w:rsidRDefault="00A127F4" w:rsidP="00A127F4">
          <w:r w:rsidRPr="00896B2F">
            <w:rPr>
              <w:rStyle w:val="PlaceholderText"/>
            </w:rPr>
            <w:t>[Title]</w:t>
          </w:r>
        </w:p>
      </w:docPartBody>
    </w:docPart>
    <w:docPart>
      <w:docPartPr>
        <w:name w:val="8480C845DA5E48EE9BF503A7406ABB78"/>
        <w:category>
          <w:name w:val="General"/>
          <w:gallery w:val="placeholder"/>
        </w:category>
        <w:types>
          <w:type w:val="bbPlcHdr"/>
        </w:types>
        <w:behaviors>
          <w:behavior w:val="content"/>
        </w:behaviors>
        <w:guid w:val="{C9A2C131-86F8-4DDB-8141-7D48E00070CC}"/>
      </w:docPartPr>
      <w:docPartBody>
        <w:p w:rsidR="00A127F4" w:rsidRDefault="00A127F4" w:rsidP="00A127F4">
          <w:r w:rsidRPr="00896B2F">
            <w:rPr>
              <w:rStyle w:val="PlaceholderText"/>
            </w:rPr>
            <w:t>[Subject]</w:t>
          </w:r>
        </w:p>
      </w:docPartBody>
    </w:docPart>
    <w:docPart>
      <w:docPartPr>
        <w:name w:val="D3B09FE4191243B79809206DEE16DAD5"/>
        <w:category>
          <w:name w:val="General"/>
          <w:gallery w:val="placeholder"/>
        </w:category>
        <w:types>
          <w:type w:val="bbPlcHdr"/>
        </w:types>
        <w:behaviors>
          <w:behavior w:val="content"/>
        </w:behaviors>
        <w:guid w:val="{14724763-7A03-4706-85CE-A2F6345F396F}"/>
      </w:docPartPr>
      <w:docPartBody>
        <w:p w:rsidR="00BB23D1" w:rsidRDefault="00BB23D1">
          <w:r w:rsidRPr="00896B2F">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Gothic UI Semilight">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D62"/>
    <w:rsid w:val="0000702A"/>
    <w:rsid w:val="00023BBC"/>
    <w:rsid w:val="000474DB"/>
    <w:rsid w:val="000B479E"/>
    <w:rsid w:val="000B493D"/>
    <w:rsid w:val="000C190E"/>
    <w:rsid w:val="000F65AD"/>
    <w:rsid w:val="00126B57"/>
    <w:rsid w:val="00191BED"/>
    <w:rsid w:val="001C25B2"/>
    <w:rsid w:val="001C32DF"/>
    <w:rsid w:val="001F5619"/>
    <w:rsid w:val="00251078"/>
    <w:rsid w:val="00270A3C"/>
    <w:rsid w:val="00286BF0"/>
    <w:rsid w:val="002A11EA"/>
    <w:rsid w:val="0030252C"/>
    <w:rsid w:val="00326153"/>
    <w:rsid w:val="003357FF"/>
    <w:rsid w:val="003373DC"/>
    <w:rsid w:val="00350C80"/>
    <w:rsid w:val="00353B9A"/>
    <w:rsid w:val="00364A8B"/>
    <w:rsid w:val="003A2E6E"/>
    <w:rsid w:val="00406E82"/>
    <w:rsid w:val="00422A0E"/>
    <w:rsid w:val="004D6796"/>
    <w:rsid w:val="00507DAF"/>
    <w:rsid w:val="005211E3"/>
    <w:rsid w:val="00541348"/>
    <w:rsid w:val="00542F81"/>
    <w:rsid w:val="00546315"/>
    <w:rsid w:val="00547967"/>
    <w:rsid w:val="00550A6D"/>
    <w:rsid w:val="00583445"/>
    <w:rsid w:val="005E08BC"/>
    <w:rsid w:val="005E2D75"/>
    <w:rsid w:val="00634871"/>
    <w:rsid w:val="0064218F"/>
    <w:rsid w:val="00657FBB"/>
    <w:rsid w:val="0067336C"/>
    <w:rsid w:val="006B23B4"/>
    <w:rsid w:val="006F492B"/>
    <w:rsid w:val="0073388D"/>
    <w:rsid w:val="007613CD"/>
    <w:rsid w:val="007802E6"/>
    <w:rsid w:val="007A390C"/>
    <w:rsid w:val="007F1B50"/>
    <w:rsid w:val="007F3A60"/>
    <w:rsid w:val="007F4D62"/>
    <w:rsid w:val="008A7103"/>
    <w:rsid w:val="008B4785"/>
    <w:rsid w:val="008F446F"/>
    <w:rsid w:val="00913D88"/>
    <w:rsid w:val="00922ED0"/>
    <w:rsid w:val="009512CD"/>
    <w:rsid w:val="009914CF"/>
    <w:rsid w:val="009A29A2"/>
    <w:rsid w:val="009B558B"/>
    <w:rsid w:val="009D7DA6"/>
    <w:rsid w:val="009E5EAD"/>
    <w:rsid w:val="00A02BF4"/>
    <w:rsid w:val="00A127F4"/>
    <w:rsid w:val="00A22B1A"/>
    <w:rsid w:val="00A258AD"/>
    <w:rsid w:val="00A32F1D"/>
    <w:rsid w:val="00A4184F"/>
    <w:rsid w:val="00A514AB"/>
    <w:rsid w:val="00A75EE9"/>
    <w:rsid w:val="00AA34C3"/>
    <w:rsid w:val="00AA78A8"/>
    <w:rsid w:val="00AA7BCB"/>
    <w:rsid w:val="00AC5F3C"/>
    <w:rsid w:val="00AF37D0"/>
    <w:rsid w:val="00B24B4E"/>
    <w:rsid w:val="00B27086"/>
    <w:rsid w:val="00B85DD2"/>
    <w:rsid w:val="00BA0A81"/>
    <w:rsid w:val="00BB23D1"/>
    <w:rsid w:val="00BB3F16"/>
    <w:rsid w:val="00BB67B4"/>
    <w:rsid w:val="00BC0D15"/>
    <w:rsid w:val="00C51218"/>
    <w:rsid w:val="00C673D8"/>
    <w:rsid w:val="00C930DB"/>
    <w:rsid w:val="00CB6AF3"/>
    <w:rsid w:val="00CE7EDA"/>
    <w:rsid w:val="00D43417"/>
    <w:rsid w:val="00D625C4"/>
    <w:rsid w:val="00D81A4B"/>
    <w:rsid w:val="00D87F96"/>
    <w:rsid w:val="00E1062E"/>
    <w:rsid w:val="00E75326"/>
    <w:rsid w:val="00E75DD2"/>
    <w:rsid w:val="00EB1BBD"/>
    <w:rsid w:val="00ED356B"/>
    <w:rsid w:val="00EE5837"/>
    <w:rsid w:val="00F22393"/>
    <w:rsid w:val="00F24D49"/>
    <w:rsid w:val="00F43DA5"/>
    <w:rsid w:val="00F568F5"/>
    <w:rsid w:val="00F9543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3049E1F"/>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F4D62"/>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06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K2VIEW - Design">
      <a:dk1>
        <a:srgbClr val="5A6369"/>
      </a:dk1>
      <a:lt1>
        <a:sysClr val="window" lastClr="FFFFFF"/>
      </a:lt1>
      <a:dk2>
        <a:srgbClr val="4F7794"/>
      </a:dk2>
      <a:lt2>
        <a:srgbClr val="E7E6E6"/>
      </a:lt2>
      <a:accent1>
        <a:srgbClr val="B5C63C"/>
      </a:accent1>
      <a:accent2>
        <a:srgbClr val="D6AE3F"/>
      </a:accent2>
      <a:accent3>
        <a:srgbClr val="B30054"/>
      </a:accent3>
      <a:accent4>
        <a:srgbClr val="51B3C3"/>
      </a:accent4>
      <a:accent5>
        <a:srgbClr val="E97409"/>
      </a:accent5>
      <a:accent6>
        <a:srgbClr val="5A6369"/>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Dashboardview xmlns="74083ff3-901d-4a80-b854-a128eee5eee4" xsi:nil="true"/>
    <SharedWithUsers xmlns="207f1ff3-1f77-40fd-ad5b-9d6ae8cfe6f8">
      <UserInfo>
        <DisplayName>Naveen Inaganti</DisplayName>
        <AccountId>650</AccountId>
        <AccountType/>
      </UserInfo>
    </SharedWithUsers>
    <Team xmlns="74083ff3-901d-4a80-b854-a128eee5eee4"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B857D32277AC8A4EB3BE59077C9D6D08" ma:contentTypeVersion="14" ma:contentTypeDescription="Create a new document." ma:contentTypeScope="" ma:versionID="ea5c5043c47a5f182de2946afbaa197b">
  <xsd:schema xmlns:xsd="http://www.w3.org/2001/XMLSchema" xmlns:xs="http://www.w3.org/2001/XMLSchema" xmlns:p="http://schemas.microsoft.com/office/2006/metadata/properties" xmlns:ns2="207f1ff3-1f77-40fd-ad5b-9d6ae8cfe6f8" xmlns:ns3="74083ff3-901d-4a80-b854-a128eee5eee4" targetNamespace="http://schemas.microsoft.com/office/2006/metadata/properties" ma:root="true" ma:fieldsID="241ceda3c21b03a4a07abe6e16eca115" ns2:_="" ns3:_="">
    <xsd:import namespace="207f1ff3-1f77-40fd-ad5b-9d6ae8cfe6f8"/>
    <xsd:import namespace="74083ff3-901d-4a80-b854-a128eee5eee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Dashboardview" minOccurs="0"/>
                <xsd:element ref="ns3:Team"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7f1ff3-1f77-40fd-ad5b-9d6ae8cfe6f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4083ff3-901d-4a80-b854-a128eee5eee4"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description="" ma:internalName="MediaServiceAutoTags" ma:readOnly="true">
      <xsd:simpleType>
        <xsd:restriction base="dms:Text"/>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Dashboardview" ma:index="20" nillable="true" ma:displayName="Dashboard view" ma:format="Dropdown" ma:internalName="Dashboardview">
      <xsd:simpleType>
        <xsd:restriction base="dms:Choice">
          <xsd:enumeration value="Yes"/>
          <xsd:enumeration value="No"/>
        </xsd:restriction>
      </xsd:simpleType>
    </xsd:element>
    <xsd:element name="Team" ma:index="21" nillable="true" ma:displayName="Team " ma:format="Dropdown" ma:internalName="Team">
      <xsd:simpleType>
        <xsd:restriction base="dms:Choice">
          <xsd:enumeration value="IT"/>
          <xsd:enumeration value="Infra"/>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BF556D-9698-4489-A133-8E795E3A9A1B}">
  <ds:schemaRefs>
    <ds:schemaRef ds:uri="http://schemas.openxmlformats.org/officeDocument/2006/bibliography"/>
  </ds:schemaRefs>
</ds:datastoreItem>
</file>

<file path=customXml/itemProps3.xml><?xml version="1.0" encoding="utf-8"?>
<ds:datastoreItem xmlns:ds="http://schemas.openxmlformats.org/officeDocument/2006/customXml" ds:itemID="{E190FF83-A548-4AE9-B129-F42C8584DCA6}">
  <ds:schemaRefs>
    <ds:schemaRef ds:uri="http://schemas.microsoft.com/sharepoint/v3/contenttype/forms"/>
  </ds:schemaRefs>
</ds:datastoreItem>
</file>

<file path=customXml/itemProps4.xml><?xml version="1.0" encoding="utf-8"?>
<ds:datastoreItem xmlns:ds="http://schemas.openxmlformats.org/officeDocument/2006/customXml" ds:itemID="{BB9997E7-0EC5-4C61-913E-0B89F4019385}">
  <ds:schemaRefs>
    <ds:schemaRef ds:uri="http://schemas.microsoft.com/office/2006/metadata/properties"/>
    <ds:schemaRef ds:uri="http://schemas.microsoft.com/office/infopath/2007/PartnerControls"/>
    <ds:schemaRef ds:uri="74083ff3-901d-4a80-b854-a128eee5eee4"/>
    <ds:schemaRef ds:uri="207f1ff3-1f77-40fd-ad5b-9d6ae8cfe6f8"/>
  </ds:schemaRefs>
</ds:datastoreItem>
</file>

<file path=customXml/itemProps5.xml><?xml version="1.0" encoding="utf-8"?>
<ds:datastoreItem xmlns:ds="http://schemas.openxmlformats.org/officeDocument/2006/customXml" ds:itemID="{62A0BBAE-2089-4DA4-804D-A4453A4D7A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7f1ff3-1f77-40fd-ad5b-9d6ae8cfe6f8"/>
    <ds:schemaRef ds:uri="74083ff3-901d-4a80-b854-a128eee5ee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70</Pages>
  <Words>15661</Words>
  <Characters>89269</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DPM User Guide</vt:lpstr>
    </vt:vector>
  </TitlesOfParts>
  <Company/>
  <LinksUpToDate>false</LinksUpToDate>
  <CharactersWithSpaces>104721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DPM User Guide</dc:title>
  <dc:subject>K2View DPM</dc:subject>
  <dc:creator>Paul Vidal</dc:creator>
  <cp:keywords/>
  <cp:lastModifiedBy>Laura Hammet</cp:lastModifiedBy>
  <cp:revision>20</cp:revision>
  <cp:lastPrinted>2017-04-03T23:50:00Z</cp:lastPrinted>
  <dcterms:created xsi:type="dcterms:W3CDTF">2021-02-24T17:25:00Z</dcterms:created>
  <dcterms:modified xsi:type="dcterms:W3CDTF">2021-02-24T22:46:00Z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0x010100B857D32277AC8A4EB3BE59077C9D6D08</vt:lpwstr>
  </property>
</Properties>
</file>